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sldx" ContentType="application/vnd.openxmlformats-officedocument.presentationml.slide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3115"/>
        <w:gridCol w:w="3115"/>
        <w:gridCol w:w="3115"/>
      </w:tblGrid>
      <w:tr w:rsidR="00EE4FC2" w:rsidRPr="00EE4FC2" w14:paraId="0971C23C" w14:textId="77777777" w:rsidTr="00D92165">
        <w:tc>
          <w:tcPr>
            <w:tcW w:w="3115" w:type="dxa"/>
          </w:tcPr>
          <w:p w14:paraId="1347812D" w14:textId="77777777" w:rsidR="00B273E1" w:rsidRPr="00EE4FC2" w:rsidRDefault="00B273E1" w:rsidP="00D75795">
            <w:pPr>
              <w:spacing w:after="0"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 xml:space="preserve">1. Первичные параметры четырехполюсника в форме </w:t>
            </w:r>
            <w:r w:rsidRPr="00EE4FC2">
              <w:rPr>
                <w:b/>
                <w:sz w:val="12"/>
                <w:szCs w:val="12"/>
                <w:lang w:val="en-US"/>
              </w:rPr>
              <w:t>Y</w:t>
            </w:r>
            <w:r w:rsidRPr="00EE4FC2">
              <w:rPr>
                <w:b/>
                <w:sz w:val="12"/>
                <w:szCs w:val="12"/>
              </w:rPr>
              <w:t>.</w:t>
            </w:r>
            <w:r w:rsidR="004F5A9B" w:rsidRPr="00EE4FC2">
              <w:rPr>
                <w:b/>
                <w:sz w:val="12"/>
                <w:szCs w:val="12"/>
              </w:rPr>
              <w:br/>
            </w:r>
            <w:r w:rsidR="004F5A9B" w:rsidRPr="00EE4FC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2311A8AB" wp14:editId="77806C61">
                  <wp:extent cx="1824362" cy="1100775"/>
                  <wp:effectExtent l="0" t="0" r="4445" b="4445"/>
                  <wp:docPr id="40" name="Рисунок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1.jpg"/>
                          <pic:cNvPicPr/>
                        </pic:nvPicPr>
                        <pic:blipFill rotWithShape="1"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980" t="9143" r="2120" b="7447"/>
                          <a:stretch/>
                        </pic:blipFill>
                        <pic:spPr bwMode="auto">
                          <a:xfrm>
                            <a:off x="0" y="0"/>
                            <a:ext cx="1896456" cy="11442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393349A7" w14:textId="77777777" w:rsidR="004F5A9B" w:rsidRPr="00EE4FC2" w:rsidRDefault="00B273E1" w:rsidP="00D75795">
            <w:pPr>
              <w:tabs>
                <w:tab w:val="num" w:pos="540"/>
              </w:tabs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t xml:space="preserve">2.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c</w:t>
            </w:r>
            <w:r w:rsidRPr="00EE4FC2">
              <w:rPr>
                <w:b/>
                <w:sz w:val="12"/>
                <w:szCs w:val="12"/>
              </w:rPr>
              <w:t xml:space="preserve"> – цепи при подключении к источнику переменного напряжения. Классический метод. Графики тока и напряжения.</w:t>
            </w:r>
            <w:r w:rsidR="004F5A9B" w:rsidRPr="00EE4FC2">
              <w:rPr>
                <w:b/>
                <w:sz w:val="12"/>
                <w:szCs w:val="12"/>
              </w:rPr>
              <w:br/>
            </w:r>
            <w:r w:rsidR="004F5A9B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14CAB14A" wp14:editId="3F0014A9">
                  <wp:extent cx="1811327" cy="1205452"/>
                  <wp:effectExtent l="0" t="0" r="0" b="0"/>
                  <wp:docPr id="41" name="Рисунок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5.PNG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179"/>
                          <a:stretch/>
                        </pic:blipFill>
                        <pic:spPr bwMode="auto">
                          <a:xfrm>
                            <a:off x="0" y="0"/>
                            <a:ext cx="1832585" cy="12196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9D6F3E" w14:textId="77777777" w:rsidR="004F5A9B" w:rsidRPr="00EE4FC2" w:rsidRDefault="004F5A9B" w:rsidP="00D75795">
            <w:pPr>
              <w:tabs>
                <w:tab w:val="num" w:pos="540"/>
              </w:tabs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Алгоритм решения задач классическим методом:</w:t>
            </w:r>
          </w:p>
          <w:p w14:paraId="55C1AD16" w14:textId="77777777" w:rsidR="004F5A9B" w:rsidRPr="00EE4FC2" w:rsidRDefault="004F5A9B" w:rsidP="00D75795">
            <w:pPr>
              <w:tabs>
                <w:tab w:val="num" w:pos="540"/>
              </w:tabs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1)   Расчет режима работы цепи до коммутации и 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>определяется  Н.Н.У.</w:t>
            </w:r>
            <w:proofErr w:type="gramEnd"/>
          </w:p>
          <w:p w14:paraId="0219FFBC" w14:textId="77777777" w:rsidR="004F5A9B" w:rsidRPr="00EE4FC2" w:rsidRDefault="004F5A9B" w:rsidP="00D75795">
            <w:pPr>
              <w:tabs>
                <w:tab w:val="num" w:pos="540"/>
              </w:tabs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2)   Производится расчет режима работы эл. цепи в установившемся режиме.</w:t>
            </w:r>
          </w:p>
          <w:p w14:paraId="3A748180" w14:textId="77777777" w:rsidR="004F5A9B" w:rsidRPr="00EE4FC2" w:rsidRDefault="004F5A9B" w:rsidP="00D75795">
            <w:pPr>
              <w:tabs>
                <w:tab w:val="num" w:pos="540"/>
              </w:tabs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3)   Составляется характеристическое уравнение, по решению которого делается вывод о виде свободной составляющей.</w:t>
            </w:r>
          </w:p>
          <w:p w14:paraId="2298D9CE" w14:textId="77777777" w:rsidR="004F5A9B" w:rsidRPr="00EE4FC2" w:rsidRDefault="004F5A9B" w:rsidP="00D75795">
            <w:pPr>
              <w:tabs>
                <w:tab w:val="num" w:pos="540"/>
              </w:tabs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4)   Определяются зависимые начальные условия для искомых функций на основании Н.Н.У. и законов Кирхгофа для   t=0.</w:t>
            </w:r>
          </w:p>
          <w:p w14:paraId="5CE87732" w14:textId="77777777" w:rsidR="004F5A9B" w:rsidRPr="00EE4FC2" w:rsidRDefault="004F5A9B" w:rsidP="00D75795">
            <w:pPr>
              <w:tabs>
                <w:tab w:val="num" w:pos="540"/>
              </w:tabs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5)   Определяются постоянные интегрирования.</w:t>
            </w:r>
          </w:p>
          <w:p w14:paraId="5D319E51" w14:textId="77777777" w:rsidR="004F5A9B" w:rsidRPr="00EE4FC2" w:rsidRDefault="004F5A9B" w:rsidP="00D75795">
            <w:pPr>
              <w:tabs>
                <w:tab w:val="num" w:pos="540"/>
              </w:tabs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6)   Найденные установившиеся и свободные токи или напряжения складываются.</w:t>
            </w:r>
          </w:p>
          <w:p w14:paraId="53936B82" w14:textId="77777777" w:rsidR="004F5A9B" w:rsidRPr="00EE4FC2" w:rsidRDefault="004F5A9B" w:rsidP="00D75795">
            <w:pPr>
              <w:tabs>
                <w:tab w:val="num" w:pos="540"/>
              </w:tabs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7)   Строятся графики</w:t>
            </w:r>
          </w:p>
          <w:p w14:paraId="59902B26" w14:textId="77777777" w:rsidR="00B273E1" w:rsidRPr="00EE4FC2" w:rsidRDefault="004F5A9B" w:rsidP="00D75795">
            <w:pPr>
              <w:tabs>
                <w:tab w:val="num" w:pos="540"/>
              </w:tabs>
              <w:spacing w:after="0"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1257AC1" wp14:editId="15E2EC0C">
                  <wp:extent cx="908575" cy="621269"/>
                  <wp:effectExtent l="0" t="0" r="6350" b="7620"/>
                  <wp:docPr id="42" name="Рисунок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6.PNG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1532" cy="630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0AD4313E" w14:textId="77777777" w:rsidR="00B273E1" w:rsidRPr="00EE4FC2" w:rsidRDefault="00B273E1" w:rsidP="00D75795">
            <w:pPr>
              <w:spacing w:after="0"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 xml:space="preserve">3. Формы записи уравнений четырехполюсника. Формы </w:t>
            </w:r>
            <w:r w:rsidRPr="00EE4FC2">
              <w:rPr>
                <w:b/>
                <w:sz w:val="12"/>
                <w:szCs w:val="12"/>
                <w:lang w:val="en-US"/>
              </w:rPr>
              <w:t>A</w:t>
            </w:r>
            <w:r w:rsidRPr="00EE4FC2">
              <w:rPr>
                <w:b/>
                <w:sz w:val="12"/>
                <w:szCs w:val="12"/>
              </w:rPr>
              <w:t xml:space="preserve"> и </w:t>
            </w:r>
            <w:r w:rsidRPr="00EE4FC2">
              <w:rPr>
                <w:b/>
                <w:sz w:val="12"/>
                <w:szCs w:val="12"/>
                <w:lang w:val="en-US"/>
              </w:rPr>
              <w:t>Z</w:t>
            </w:r>
            <w:r w:rsidRPr="00EE4FC2">
              <w:rPr>
                <w:b/>
                <w:sz w:val="12"/>
                <w:szCs w:val="12"/>
              </w:rPr>
              <w:t xml:space="preserve">. Связь между коэффициентом </w:t>
            </w:r>
            <w:r w:rsidRPr="00EE4FC2">
              <w:rPr>
                <w:b/>
                <w:sz w:val="12"/>
                <w:szCs w:val="12"/>
                <w:lang w:val="en-US"/>
              </w:rPr>
              <w:t>A</w:t>
            </w:r>
            <w:r w:rsidRPr="00EE4FC2">
              <w:rPr>
                <w:b/>
                <w:sz w:val="12"/>
                <w:szCs w:val="12"/>
              </w:rPr>
              <w:t xml:space="preserve"> и </w:t>
            </w:r>
            <w:r w:rsidRPr="00EE4FC2">
              <w:rPr>
                <w:b/>
                <w:sz w:val="12"/>
                <w:szCs w:val="12"/>
                <w:lang w:val="en-US"/>
              </w:rPr>
              <w:t>Z</w:t>
            </w:r>
            <w:r w:rsidRPr="00EE4FC2">
              <w:rPr>
                <w:b/>
                <w:sz w:val="12"/>
                <w:szCs w:val="12"/>
              </w:rPr>
              <w:t>.</w:t>
            </w:r>
            <w:r w:rsidR="004F5A9B" w:rsidRPr="00EE4FC2">
              <w:rPr>
                <w:b/>
                <w:sz w:val="12"/>
                <w:szCs w:val="12"/>
              </w:rPr>
              <w:br/>
            </w:r>
            <w:r w:rsidR="004F5A9B" w:rsidRPr="00EE4FC2">
              <w:rPr>
                <w:noProof/>
                <w:lang w:eastAsia="ru-RU"/>
              </w:rPr>
              <w:drawing>
                <wp:inline distT="0" distB="0" distL="0" distR="0" wp14:anchorId="3D864919" wp14:editId="63AF2706">
                  <wp:extent cx="1869569" cy="1374876"/>
                  <wp:effectExtent l="0" t="0" r="0" b="0"/>
                  <wp:docPr id="43" name="Рисунок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2.jpg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131" t="9345" r="1970" b="12706"/>
                          <a:stretch/>
                        </pic:blipFill>
                        <pic:spPr bwMode="auto">
                          <a:xfrm>
                            <a:off x="0" y="0"/>
                            <a:ext cx="1929227" cy="141874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F5A9B" w:rsidRPr="00EE4FC2">
              <w:rPr>
                <w:noProof/>
                <w:lang w:eastAsia="ru-RU"/>
              </w:rPr>
              <w:drawing>
                <wp:inline distT="0" distB="0" distL="0" distR="0" wp14:anchorId="5178F8BB" wp14:editId="28EAF8D3">
                  <wp:extent cx="1869440" cy="1556234"/>
                  <wp:effectExtent l="0" t="0" r="0" b="6350"/>
                  <wp:docPr id="44" name="Рисунок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3.jpg"/>
                          <pic:cNvPicPr/>
                        </pic:nvPicPr>
                        <pic:blipFill rotWithShape="1"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50" t="7292" r="3981"/>
                          <a:stretch/>
                        </pic:blipFill>
                        <pic:spPr bwMode="auto">
                          <a:xfrm>
                            <a:off x="0" y="0"/>
                            <a:ext cx="1895108" cy="15776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F5A9B" w:rsidRPr="00EE4FC2">
              <w:rPr>
                <w:rFonts w:ascii="Times New Roman" w:hAnsi="Times New Roman" w:cs="Times New Roman"/>
                <w:sz w:val="24"/>
                <w:szCs w:val="24"/>
              </w:rPr>
              <w:t xml:space="preserve"> </w:t>
            </w:r>
            <w:r w:rsidR="004F5A9B" w:rsidRPr="00EE4FC2">
              <w:rPr>
                <w:rFonts w:cstheme="minorHAnsi"/>
                <w:sz w:val="10"/>
                <w:szCs w:val="10"/>
              </w:rPr>
              <w:t xml:space="preserve">Связь между первичными параметрами А и </w:t>
            </w:r>
            <w:r w:rsidR="004F5A9B"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="004F5A9B" w:rsidRPr="00EE4FC2">
              <w:rPr>
                <w:rFonts w:cstheme="minorHAnsi"/>
                <w:sz w:val="10"/>
                <w:szCs w:val="10"/>
              </w:rPr>
              <w:t xml:space="preserve">: </w:t>
            </w:r>
            <w:r w:rsidR="004F5A9B" w:rsidRPr="00EE4FC2">
              <w:rPr>
                <w:rFonts w:cstheme="minorHAnsi"/>
                <w:position w:val="-30"/>
                <w:sz w:val="10"/>
                <w:szCs w:val="10"/>
              </w:rPr>
              <w:object w:dxaOrig="999" w:dyaOrig="700" w14:anchorId="595876CA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pt;height:15pt" o:ole="">
                  <v:imagedata r:id="rId11" o:title=""/>
                </v:shape>
                <o:OLEObject Type="Embed" ProgID="Equation.3" ShapeID="_x0000_i1025" DrawAspect="Content" ObjectID="_1713529383" r:id="rId12"/>
              </w:object>
            </w:r>
            <w:r w:rsidR="004F5A9B" w:rsidRPr="00EE4FC2">
              <w:rPr>
                <w:rFonts w:cstheme="minorHAnsi"/>
                <w:sz w:val="10"/>
                <w:szCs w:val="10"/>
              </w:rPr>
              <w:t xml:space="preserve">, </w:t>
            </w:r>
            <w:r w:rsidR="004F5A9B" w:rsidRPr="00EE4FC2">
              <w:rPr>
                <w:rFonts w:cstheme="minorHAnsi"/>
                <w:position w:val="-30"/>
                <w:sz w:val="10"/>
                <w:szCs w:val="10"/>
              </w:rPr>
              <w:object w:dxaOrig="1980" w:dyaOrig="700" w14:anchorId="31D20FCE">
                <v:shape id="_x0000_i1026" type="#_x0000_t75" style="width:39.6pt;height:13.8pt" o:ole="">
                  <v:imagedata r:id="rId13" o:title=""/>
                </v:shape>
                <o:OLEObject Type="Embed" ProgID="Equation.3" ShapeID="_x0000_i1026" DrawAspect="Content" ObjectID="_1713529384" r:id="rId14"/>
              </w:object>
            </w:r>
            <w:r w:rsidR="004F5A9B" w:rsidRPr="00EE4FC2">
              <w:rPr>
                <w:rFonts w:cstheme="minorHAnsi"/>
                <w:sz w:val="10"/>
                <w:szCs w:val="10"/>
              </w:rPr>
              <w:t xml:space="preserve">, </w:t>
            </w:r>
            <w:r w:rsidR="004F5A9B" w:rsidRPr="00EE4FC2">
              <w:rPr>
                <w:rFonts w:cstheme="minorHAnsi"/>
                <w:position w:val="-30"/>
                <w:sz w:val="10"/>
                <w:szCs w:val="10"/>
              </w:rPr>
              <w:object w:dxaOrig="1020" w:dyaOrig="680" w14:anchorId="62B5254E">
                <v:shape id="_x0000_i1027" type="#_x0000_t75" style="width:21.6pt;height:15pt" o:ole="">
                  <v:imagedata r:id="rId15" o:title=""/>
                </v:shape>
                <o:OLEObject Type="Embed" ProgID="Equation.3" ShapeID="_x0000_i1027" DrawAspect="Content" ObjectID="_1713529385" r:id="rId16"/>
              </w:object>
            </w:r>
            <w:r w:rsidR="004F5A9B" w:rsidRPr="00EE4FC2">
              <w:rPr>
                <w:rFonts w:cstheme="minorHAnsi"/>
                <w:sz w:val="10"/>
                <w:szCs w:val="10"/>
              </w:rPr>
              <w:t xml:space="preserve">, </w:t>
            </w:r>
            <w:r w:rsidR="004F5A9B" w:rsidRPr="00EE4FC2">
              <w:rPr>
                <w:rFonts w:cstheme="minorHAnsi"/>
                <w:position w:val="-30"/>
                <w:sz w:val="10"/>
                <w:szCs w:val="10"/>
              </w:rPr>
              <w:object w:dxaOrig="1040" w:dyaOrig="700" w14:anchorId="5A650883">
                <v:shape id="_x0000_i1028" type="#_x0000_t75" style="width:28.2pt;height:19.2pt" o:ole="">
                  <v:imagedata r:id="rId17" o:title=""/>
                </v:shape>
                <o:OLEObject Type="Embed" ProgID="Equation.3" ShapeID="_x0000_i1028" DrawAspect="Content" ObjectID="_1713529386" r:id="rId18"/>
              </w:object>
            </w:r>
          </w:p>
        </w:tc>
      </w:tr>
      <w:tr w:rsidR="00EE4FC2" w:rsidRPr="00EE4FC2" w14:paraId="18AAA9AE" w14:textId="77777777" w:rsidTr="00D92165">
        <w:tc>
          <w:tcPr>
            <w:tcW w:w="3115" w:type="dxa"/>
          </w:tcPr>
          <w:p w14:paraId="6C353FCD" w14:textId="77777777" w:rsidR="00D75795" w:rsidRPr="00EE4FC2" w:rsidRDefault="00D75795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 xml:space="preserve">70. Переходные процессы в линейной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>, С – цепи при включении на источник постоянного напряжения (апериодический процесс). Операторный метод.</w:t>
            </w:r>
            <w:r w:rsidRPr="00EE4FC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t xml:space="preserve"> </w:t>
            </w:r>
            <w:r w:rsidRPr="00EE4FC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10467FF" wp14:editId="51169CBE">
                  <wp:extent cx="1824355" cy="1375846"/>
                  <wp:effectExtent l="0" t="0" r="4445" b="0"/>
                  <wp:docPr id="192" name="Рисунок 1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56099" cy="13997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b/>
                <w:sz w:val="12"/>
                <w:szCs w:val="12"/>
              </w:rPr>
              <w:br/>
            </w:r>
            <w:r w:rsidRPr="00EE4FC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B880FA5" wp14:editId="5DCD18FD">
                  <wp:extent cx="1926976" cy="663262"/>
                  <wp:effectExtent l="0" t="0" r="0" b="3810"/>
                  <wp:docPr id="191" name="Рисунок 1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92017" cy="6856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DD8AAA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  <w:tc>
          <w:tcPr>
            <w:tcW w:w="3115" w:type="dxa"/>
          </w:tcPr>
          <w:p w14:paraId="3B1D8AE1" w14:textId="77777777" w:rsidR="002F1F40" w:rsidRPr="00EE4FC2" w:rsidRDefault="00B273E1" w:rsidP="00D75795">
            <w:pPr>
              <w:spacing w:after="0" w:line="240" w:lineRule="auto"/>
              <w:rPr>
                <w:rFonts w:ascii="Times New Roman" w:hAnsi="Times New Roman" w:cs="Times New Roman"/>
                <w:noProof/>
              </w:rPr>
            </w:pPr>
            <w:r w:rsidRPr="00EE4FC2">
              <w:rPr>
                <w:b/>
                <w:sz w:val="12"/>
                <w:szCs w:val="12"/>
              </w:rPr>
              <w:t xml:space="preserve">5. Формы записи уравнений четырехполюсника. Формы А и </w:t>
            </w:r>
            <w:r w:rsidRPr="00EE4FC2">
              <w:rPr>
                <w:b/>
                <w:sz w:val="12"/>
                <w:szCs w:val="12"/>
                <w:lang w:val="en-US"/>
              </w:rPr>
              <w:t>Y</w:t>
            </w:r>
            <w:r w:rsidRPr="00EE4FC2">
              <w:rPr>
                <w:b/>
                <w:sz w:val="12"/>
                <w:szCs w:val="12"/>
              </w:rPr>
              <w:t xml:space="preserve">. Связь между коэффициентом А и </w:t>
            </w:r>
            <w:r w:rsidRPr="00EE4FC2">
              <w:rPr>
                <w:b/>
                <w:sz w:val="12"/>
                <w:szCs w:val="12"/>
                <w:lang w:val="en-US"/>
              </w:rPr>
              <w:t>Y</w:t>
            </w:r>
            <w:r w:rsidRPr="00EE4FC2">
              <w:rPr>
                <w:b/>
                <w:sz w:val="12"/>
                <w:szCs w:val="12"/>
              </w:rPr>
              <w:t>.</w:t>
            </w:r>
            <w:r w:rsidR="002F1F40" w:rsidRPr="00EE4FC2">
              <w:rPr>
                <w:b/>
                <w:sz w:val="12"/>
                <w:szCs w:val="12"/>
              </w:rPr>
              <w:br/>
            </w:r>
            <w:r w:rsidR="002F1F40" w:rsidRPr="00EE4FC2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2044790E" wp14:editId="7DE4CB13">
                  <wp:extent cx="1551396" cy="1087455"/>
                  <wp:effectExtent l="19050" t="19050" r="10795" b="17780"/>
                  <wp:docPr id="2051" name="Рисунок 20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1583" cy="110861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  <w:r w:rsidR="002F1F40" w:rsidRPr="00EE4FC2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4D4F928F" wp14:editId="00B65F21">
                  <wp:extent cx="1551305" cy="1101972"/>
                  <wp:effectExtent l="19050" t="19050" r="10795" b="22225"/>
                  <wp:docPr id="2052" name="Рисунок 20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72989" cy="111737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7659B86" w14:textId="77777777" w:rsidR="002F1F40" w:rsidRPr="00EE4FC2" w:rsidRDefault="002F1F40" w:rsidP="00D75795">
            <w:pPr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Совместным решением полученных выражений относительно первичных параметров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  <w:lang w:val="be-BY"/>
              </w:rPr>
              <w:t xml:space="preserve"> и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  <w:lang w:val="be-BY"/>
              </w:rPr>
              <w:t>, а также заменив</w: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sSubSup>
                <m:sSub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Sup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sup>
              </m:sSubSup>
              <m:r>
                <w:rPr>
                  <w:rFonts w:ascii="Cambria Math" w:hAnsi="Cambria Math" w:cstheme="minorHAnsi"/>
                  <w:sz w:val="10"/>
                  <w:szCs w:val="10"/>
                </w:rPr>
                <m:t>=-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 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получили уравнения четырехполюсника в форме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.</m:t>
              </m:r>
            </m:oMath>
          </w:p>
          <w:p w14:paraId="100C4FF4" w14:textId="77777777" w:rsidR="002F1F40" w:rsidRPr="00EE4FC2" w:rsidRDefault="00F53B08" w:rsidP="00D75795">
            <w:pPr>
              <w:spacing w:after="0" w:line="240" w:lineRule="auto"/>
              <w:rPr>
                <w:rFonts w:cstheme="minorHAnsi"/>
                <w:sz w:val="10"/>
                <w:szCs w:val="10"/>
              </w:rPr>
            </w:pP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    →  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</m:oMath>
            <w:r w:rsidR="002F1F40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     Получена форма</w:t>
            </w:r>
            <m:oMath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 xml:space="preserve"> </m:t>
              </m:r>
              <m:d>
                <m:dPr>
                  <m:begChr m:val="‖"/>
                  <m:endChr m:val="‖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</m:d>
            </m:oMath>
            <w:r w:rsidR="002F1F40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=0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-отнош. напряж. при х. х. выхода.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K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u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  <w:r w:rsidR="002F1F40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 xml:space="preserve">             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=0</m:t>
                  </m:r>
                </m:sub>
              </m:sSub>
              <m:eqArr>
                <m:eqAr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-величина обратная передаточной</m:t>
                  </m:r>
                </m:e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 проводимости при к.з.  выхода.</m:t>
                  </m:r>
                </m:e>
              </m:eqAr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   Y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  <w:r w:rsidR="002F1F40" w:rsidRPr="00EE4FC2">
              <w:rPr>
                <w:rFonts w:cstheme="minorHAnsi"/>
                <w:i/>
                <w:iCs/>
                <w:sz w:val="10"/>
                <w:szCs w:val="10"/>
              </w:rPr>
              <w:t> </w:t>
            </w:r>
          </w:p>
          <w:p w14:paraId="43640940" w14:textId="77777777" w:rsidR="002F1F40" w:rsidRPr="00EE4FC2" w:rsidRDefault="00F53B08" w:rsidP="00D75795">
            <w:pPr>
              <w:spacing w:after="0" w:line="240" w:lineRule="auto"/>
              <w:ind w:left="142"/>
              <w:rPr>
                <w:rFonts w:cstheme="minorHAnsi"/>
                <w:sz w:val="10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=0</m:t>
                  </m:r>
                </m:sub>
              </m:sSub>
              <m:eqArr>
                <m:eqAr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-величина обратная передаточному</m:t>
                  </m:r>
                </m:e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 сопротивленю при х.х.  выхода.</m:t>
                  </m:r>
                </m:e>
              </m:eqAr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  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  <w:r w:rsidR="002F1F40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 xml:space="preserve">        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=0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-отношение токов при к.з. выхода.  K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I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</w:p>
          <w:p w14:paraId="6FC3AC45" w14:textId="77777777" w:rsidR="002F1F40" w:rsidRPr="00EE4FC2" w:rsidRDefault="002F1F40" w:rsidP="00D75795">
            <w:pPr>
              <w:spacing w:after="0" w:line="240" w:lineRule="auto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   </w:t>
            </w:r>
            <w:r w:rsidRPr="00EE4FC2">
              <w:rPr>
                <w:rFonts w:cstheme="minorHAnsi"/>
                <w:sz w:val="10"/>
                <w:szCs w:val="10"/>
              </w:rPr>
              <w:t xml:space="preserve">В случае обратимого четырехполюсника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тогда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=1</m:t>
              </m:r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, д</w:t>
            </w:r>
            <w:r w:rsidRPr="00EE4FC2">
              <w:rPr>
                <w:rFonts w:cstheme="minorHAnsi"/>
                <w:sz w:val="10"/>
                <w:szCs w:val="10"/>
              </w:rPr>
              <w:t xml:space="preserve">ля симметричного     четырехполюсника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22</m:t>
                  </m:r>
                </m:sub>
              </m:sSub>
            </m:oMath>
            <w:r w:rsidR="00880EA6" w:rsidRPr="00EE4FC2">
              <w:rPr>
                <w:rFonts w:eastAsiaTheme="minorEastAsia" w:cstheme="minorHAnsi"/>
                <w:iCs/>
                <w:sz w:val="10"/>
                <w:szCs w:val="10"/>
              </w:rPr>
              <w:t>.</w:t>
            </w: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Связь коэффициентов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</m:d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и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Y</m:t>
                  </m:r>
                </m:e>
              </m:d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:</w:t>
            </w:r>
            <w:r w:rsidR="00880EA6" w:rsidRPr="00EE4FC2">
              <w:rPr>
                <w:rFonts w:ascii="Times New Roman" w:hAnsi="Times New Roman" w:cs="Times New Roman"/>
                <w:noProof/>
                <w:lang w:eastAsia="ru-RU"/>
              </w:rPr>
              <w:t xml:space="preserve"> </w:t>
            </w:r>
            <w:r w:rsidR="00880EA6" w:rsidRPr="00EE4FC2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6F6C2D08" wp14:editId="24088704">
                  <wp:extent cx="1383445" cy="1000760"/>
                  <wp:effectExtent l="19050" t="19050" r="26670" b="27940"/>
                  <wp:docPr id="2053" name="Рисунок 20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97580" cy="1010985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0B4D2F8" w14:textId="77777777" w:rsidR="00B273E1" w:rsidRPr="00EE4FC2" w:rsidRDefault="002F1F40" w:rsidP="00D75795">
            <w:pPr>
              <w:spacing w:after="0"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ascii="Times New Roman" w:hAnsi="Times New Roman" w:cs="Times New Roman"/>
                <w:noProof/>
                <w:lang w:eastAsia="ru-RU"/>
              </w:rPr>
              <w:drawing>
                <wp:inline distT="0" distB="0" distL="0" distR="0" wp14:anchorId="76307440" wp14:editId="3BE8A640">
                  <wp:extent cx="1417320" cy="1035923"/>
                  <wp:effectExtent l="19050" t="19050" r="11430" b="12065"/>
                  <wp:docPr id="2054" name="Рисунок 20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126" cy="1043821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accent1"/>
                            </a:solidFill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40E5054" w14:textId="77777777" w:rsidR="002F1F40" w:rsidRPr="00EE4FC2" w:rsidRDefault="00B273E1" w:rsidP="00D75795">
            <w:pPr>
              <w:tabs>
                <w:tab w:val="num" w:pos="540"/>
              </w:tabs>
              <w:spacing w:after="0" w:line="240" w:lineRule="auto"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b/>
                <w:sz w:val="12"/>
                <w:szCs w:val="12"/>
              </w:rPr>
              <w:t xml:space="preserve">6.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c</w:t>
            </w:r>
            <w:r w:rsidRPr="00EE4FC2">
              <w:rPr>
                <w:b/>
                <w:sz w:val="12"/>
                <w:szCs w:val="12"/>
              </w:rPr>
              <w:t xml:space="preserve"> – цепи при подключении к источнику постоянного напряжения. Время переходного процесса. Графики тока и напряжения. Классический метод.</w:t>
            </w:r>
            <w:r w:rsidR="002F1F40" w:rsidRPr="00EE4FC2">
              <w:rPr>
                <w:b/>
                <w:sz w:val="12"/>
                <w:szCs w:val="12"/>
              </w:rPr>
              <w:br/>
            </w:r>
            <w:r w:rsidR="002F1F40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Уравнение состояния </w:t>
            </w:r>
            <w:proofErr w:type="spellStart"/>
            <w:r w:rsidR="002F1F40"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rC</w:t>
            </w:r>
            <w:proofErr w:type="spellEnd"/>
            <w:r w:rsidR="002F1F40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-цепи после коммутации следующее:</w:t>
            </w:r>
          </w:p>
          <w:p w14:paraId="642C975B" w14:textId="77777777" w:rsidR="002F1F40" w:rsidRPr="00EE4FC2" w:rsidRDefault="002F1F40" w:rsidP="00D75795">
            <w:pPr>
              <w:tabs>
                <w:tab w:val="num" w:pos="540"/>
              </w:tabs>
              <w:spacing w:after="0" w:line="240" w:lineRule="auto"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position w:val="-14"/>
                <w:sz w:val="10"/>
                <w:szCs w:val="10"/>
                <w:lang w:eastAsia="ru-RU"/>
              </w:rPr>
              <w:object w:dxaOrig="1716" w:dyaOrig="396" w14:anchorId="673EA769">
                <v:shape id="_x0000_i1029" type="#_x0000_t75" style="width:41.4pt;height:9.6pt" o:ole="">
                  <v:imagedata r:id="rId25" o:title=""/>
                </v:shape>
                <o:OLEObject Type="Embed" ProgID="Equation.3" ShapeID="_x0000_i1029" DrawAspect="Content" ObjectID="_1713529387" r:id="rId26"/>
              </w:objec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 (1), или </w:t>
            </w:r>
            <w:proofErr w:type="spell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rC</w:t>
            </w:r>
            <w:proofErr w:type="spellEnd"/>
            <w:r w:rsidRPr="00EE4FC2">
              <w:rPr>
                <w:rFonts w:eastAsia="Times New Roman" w:cstheme="minorHAnsi"/>
                <w:position w:val="-24"/>
                <w:sz w:val="10"/>
                <w:szCs w:val="10"/>
                <w:lang w:val="en-US" w:eastAsia="ru-RU"/>
              </w:rPr>
              <w:object w:dxaOrig="1416" w:dyaOrig="684" w14:anchorId="69A94FE4">
                <v:shape id="_x0000_i1030" type="#_x0000_t75" style="width:25.8pt;height:12.6pt" o:ole="">
                  <v:imagedata r:id="rId27" o:title=""/>
                </v:shape>
                <o:OLEObject Type="Embed" ProgID="Equation.3" ShapeID="_x0000_i1030" DrawAspect="Content" ObjectID="_1713529388" r:id="rId28"/>
              </w:objec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 (2).  Его решение:</w:t>
            </w:r>
            <w:r w:rsidRPr="00EE4FC2">
              <w:rPr>
                <w:rFonts w:eastAsia="Times New Roman" w:cstheme="minorHAnsi"/>
                <w:position w:val="-18"/>
                <w:sz w:val="10"/>
                <w:szCs w:val="10"/>
                <w:lang w:eastAsia="ru-RU"/>
              </w:rPr>
              <w:object w:dxaOrig="1596" w:dyaOrig="444" w14:anchorId="1F6ADB7C">
                <v:shape id="_x0000_i1031" type="#_x0000_t75" style="width:28.2pt;height:7.8pt" o:ole="">
                  <v:imagedata r:id="rId29" o:title=""/>
                </v:shape>
                <o:OLEObject Type="Embed" ProgID="Equation.3" ShapeID="_x0000_i1031" DrawAspect="Content" ObjectID="_1713529389" r:id="rId30"/>
              </w:object>
            </w:r>
            <w:r w:rsidR="005B317D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.  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Емкость С после замыкания ключа при </w:t>
            </w:r>
            <w:r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t</w:t>
            </w:r>
            <m:oMath>
              <m:r>
                <w:rPr>
                  <w:rFonts w:ascii="Cambria Math" w:eastAsia="Times New Roman" w:hAnsi="Cambria Math" w:cstheme="minorHAnsi"/>
                  <w:sz w:val="10"/>
                  <w:szCs w:val="10"/>
                  <w:lang w:eastAsia="ru-RU"/>
                </w:rPr>
                <m:t>→∞</m:t>
              </m:r>
            </m:oMath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зарядится до установившегося значения </w:t>
            </w:r>
            <w:r w:rsidRPr="00EE4FC2">
              <w:rPr>
                <w:rFonts w:eastAsia="Times New Roman" w:cstheme="minorHAnsi"/>
                <w:position w:val="-18"/>
                <w:sz w:val="10"/>
                <w:szCs w:val="10"/>
                <w:lang w:eastAsia="ru-RU"/>
              </w:rPr>
              <w:object w:dxaOrig="504" w:dyaOrig="444" w14:anchorId="6172EEF9">
                <v:shape id="_x0000_i1032" type="#_x0000_t75" style="width:11.4pt;height:9.6pt" o:ole="">
                  <v:imagedata r:id="rId31" o:title=""/>
                </v:shape>
                <o:OLEObject Type="Embed" ProgID="Equation.3" ShapeID="_x0000_i1032" DrawAspect="Content" ObjectID="_1713529390" r:id="rId32"/>
              </w:objec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. Свободная составляющая </w:t>
            </w:r>
            <w:r w:rsidRPr="00EE4FC2">
              <w:rPr>
                <w:rFonts w:eastAsia="Times New Roman" w:cstheme="minorHAnsi"/>
                <w:position w:val="-14"/>
                <w:sz w:val="10"/>
                <w:szCs w:val="10"/>
                <w:lang w:eastAsia="ru-RU"/>
              </w:rPr>
              <w:object w:dxaOrig="1236" w:dyaOrig="516" w14:anchorId="1146B8E0">
                <v:shape id="_x0000_i1033" type="#_x0000_t75" style="width:30.6pt;height:12.6pt" o:ole="">
                  <v:imagedata r:id="rId33" o:title=""/>
                </v:shape>
                <o:OLEObject Type="Embed" ProgID="Equation.3" ShapeID="_x0000_i1033" DrawAspect="Content" ObjectID="_1713529391" r:id="rId34"/>
              </w:object>
            </w:r>
            <w:r w:rsidR="005B317D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. 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Поскольку начальные условия нулевые, согласно закону коммутации </w:t>
            </w:r>
            <w:r w:rsidRPr="00EE4FC2">
              <w:rPr>
                <w:rFonts w:eastAsia="Times New Roman" w:cstheme="minorHAnsi"/>
                <w:position w:val="-14"/>
                <w:sz w:val="10"/>
                <w:szCs w:val="10"/>
                <w:lang w:eastAsia="ru-RU"/>
              </w:rPr>
              <w:object w:dxaOrig="1704" w:dyaOrig="396" w14:anchorId="612F2ADC">
                <v:shape id="_x0000_i1034" type="#_x0000_t75" style="width:45pt;height:10.2pt" o:ole="">
                  <v:imagedata r:id="rId35" o:title=""/>
                </v:shape>
                <o:OLEObject Type="Embed" ProgID="Equation.3" ShapeID="_x0000_i1034" DrawAspect="Content" ObjectID="_1713529392" r:id="rId36"/>
              </w:objec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при </w:t>
            </w:r>
            <w:r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t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=0, или 0=</w:t>
            </w:r>
            <w:r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A</w:t>
            </w:r>
            <w:r w:rsidRPr="00EE4FC2">
              <w:rPr>
                <w:rFonts w:eastAsia="Times New Roman" w:cstheme="minorHAnsi"/>
                <w:position w:val="-14"/>
                <w:sz w:val="10"/>
                <w:szCs w:val="10"/>
                <w:lang w:val="en-US" w:eastAsia="ru-RU"/>
              </w:rPr>
              <w:object w:dxaOrig="684" w:dyaOrig="444" w14:anchorId="698C30AE">
                <v:shape id="_x0000_i1035" type="#_x0000_t75" style="width:16.8pt;height:11.4pt" o:ole="">
                  <v:imagedata r:id="rId37" o:title=""/>
                </v:shape>
                <o:OLEObject Type="Embed" ProgID="Equation.3" ShapeID="_x0000_i1035" DrawAspect="Content" ObjectID="_1713529393" r:id="rId38"/>
              </w:objec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,откуда </w:t>
            </w:r>
            <w:r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A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=-</w:t>
            </w:r>
            <w:r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E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Решение уравнения (2) примет вид:</w:t>
            </w:r>
            <w:r w:rsidRPr="00EE4FC2">
              <w:rPr>
                <w:rFonts w:eastAsia="Times New Roman" w:cstheme="minorHAnsi"/>
                <w:position w:val="-14"/>
                <w:sz w:val="10"/>
                <w:szCs w:val="10"/>
                <w:lang w:eastAsia="ru-RU"/>
              </w:rPr>
              <w:object w:dxaOrig="1116" w:dyaOrig="396" w14:anchorId="42347F98">
                <v:shape id="_x0000_i1036" type="#_x0000_t75" style="width:28.2pt;height:9.6pt" o:ole="">
                  <v:imagedata r:id="rId39" o:title=""/>
                </v:shape>
                <o:OLEObject Type="Embed" ProgID="Equation.3" ShapeID="_x0000_i1036" DrawAspect="Content" ObjectID="_1713529394" r:id="rId40"/>
              </w:object>
            </w:r>
            <w:r w:rsidRPr="00EE4FC2">
              <w:rPr>
                <w:rFonts w:eastAsia="Times New Roman" w:cstheme="minorHAnsi"/>
                <w:position w:val="-14"/>
                <w:sz w:val="10"/>
                <w:szCs w:val="10"/>
                <w:lang w:eastAsia="ru-RU"/>
              </w:rPr>
              <w:object w:dxaOrig="420" w:dyaOrig="516" w14:anchorId="730FB1C6">
                <v:shape id="_x0000_i1037" type="#_x0000_t75" style="width:11.4pt;height:15pt" o:ole="">
                  <v:imagedata r:id="rId41" o:title=""/>
                </v:shape>
                <o:OLEObject Type="Embed" ProgID="Equation.3" ShapeID="_x0000_i1037" DrawAspect="Content" ObjectID="_1713529395" r:id="rId42"/>
              </w:objec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+</w:t>
            </w:r>
            <w:r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E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=</w:t>
            </w:r>
            <w:r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E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(1-</w:t>
            </w:r>
            <w:r w:rsidRPr="00EE4FC2">
              <w:rPr>
                <w:rFonts w:eastAsia="Times New Roman" w:cstheme="minorHAnsi"/>
                <w:position w:val="-14"/>
                <w:sz w:val="10"/>
                <w:szCs w:val="10"/>
                <w:lang w:eastAsia="ru-RU"/>
              </w:rPr>
              <w:object w:dxaOrig="420" w:dyaOrig="516" w14:anchorId="3C23E4AD">
                <v:shape id="_x0000_i1038" type="#_x0000_t75" style="width:11.4pt;height:13.2pt" o:ole="">
                  <v:imagedata r:id="rId43" o:title=""/>
                </v:shape>
                <o:OLEObject Type="Embed" ProgID="Equation.3" ShapeID="_x0000_i1038" DrawAspect="Content" ObjectID="_1713529396" r:id="rId44"/>
              </w:objec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), где </w:t>
            </w:r>
            <w:r w:rsidRPr="00EE4FC2">
              <w:rPr>
                <w:rFonts w:eastAsia="Times New Roman" w:cstheme="minorHAnsi"/>
                <w:position w:val="-16"/>
                <w:sz w:val="10"/>
                <w:szCs w:val="10"/>
                <w:lang w:eastAsia="ru-RU"/>
              </w:rPr>
              <w:object w:dxaOrig="324" w:dyaOrig="420" w14:anchorId="4808A27B">
                <v:shape id="_x0000_i1039" type="#_x0000_t75" style="width:7.8pt;height:10.8pt" o:ole="">
                  <v:imagedata r:id="rId45" o:title=""/>
                </v:shape>
                <o:OLEObject Type="Embed" ProgID="Equation.3" ShapeID="_x0000_i1039" DrawAspect="Content" ObjectID="_1713529397" r:id="rId46"/>
              </w:objec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=</w:t>
            </w:r>
            <w:proofErr w:type="spellStart"/>
            <w:r w:rsidR="005B317D"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Rc</w:t>
            </w:r>
            <w:proofErr w:type="spellEnd"/>
            <w:r w:rsidR="005B317D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.  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Ток в цепи </w:t>
            </w:r>
            <w:proofErr w:type="spellStart"/>
            <w:r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i</w:t>
            </w:r>
            <w:proofErr w:type="spellEnd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(</w:t>
            </w:r>
            <w:r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t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)=</w:t>
            </w:r>
            <w:r w:rsidRPr="00EE4FC2">
              <w:rPr>
                <w:rFonts w:eastAsia="Times New Roman" w:cstheme="minorHAnsi"/>
                <w:sz w:val="10"/>
                <w:szCs w:val="10"/>
                <w:lang w:val="en-US" w:eastAsia="ru-RU"/>
              </w:rPr>
              <w:t>C</w:t>
            </w:r>
            <w:r w:rsidR="005B317D" w:rsidRPr="00EE4FC2">
              <w:rPr>
                <w:rFonts w:eastAsia="Times New Roman" w:cstheme="minorHAnsi"/>
                <w:position w:val="-24"/>
                <w:sz w:val="10"/>
                <w:szCs w:val="10"/>
                <w:lang w:val="en-US" w:eastAsia="ru-RU"/>
              </w:rPr>
              <w:object w:dxaOrig="1356" w:dyaOrig="684" w14:anchorId="0E4E162A">
                <v:shape id="_x0000_i1040" type="#_x0000_t75" style="width:25.2pt;height:12.6pt" o:ole="">
                  <v:imagedata r:id="rId47" o:title=""/>
                </v:shape>
                <o:OLEObject Type="Embed" ProgID="Equation.3" ShapeID="_x0000_i1040" DrawAspect="Content" ObjectID="_1713529398" r:id="rId48"/>
              </w:object>
            </w:r>
            <w:r w:rsidR="005B317D" w:rsidRPr="00EE4FC2">
              <w:rPr>
                <w:rFonts w:eastAsia="Times New Roman" w:cstheme="minorHAnsi"/>
                <w:position w:val="-14"/>
                <w:sz w:val="10"/>
                <w:szCs w:val="10"/>
                <w:lang w:eastAsia="ru-RU"/>
              </w:rPr>
              <w:object w:dxaOrig="564" w:dyaOrig="696" w14:anchorId="64B4F5B0">
                <v:shape id="_x0000_i1041" type="#_x0000_t75" style="width:10.2pt;height:12pt" o:ole="">
                  <v:imagedata r:id="rId49" o:title=""/>
                </v:shape>
                <o:OLEObject Type="Embed" ProgID="Equation.3" ShapeID="_x0000_i1041" DrawAspect="Content" ObjectID="_1713529399" r:id="rId50"/>
              </w:object>
            </w:r>
          </w:p>
          <w:p w14:paraId="1DB76D2E" w14:textId="77777777" w:rsidR="002F1F40" w:rsidRPr="00EE4FC2" w:rsidRDefault="002F1F40" w:rsidP="00D75795">
            <w:pPr>
              <w:tabs>
                <w:tab w:val="num" w:pos="540"/>
              </w:tabs>
              <w:spacing w:after="0" w:line="240" w:lineRule="auto"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D425621" wp14:editId="44EEE6C3">
                  <wp:extent cx="869478" cy="739674"/>
                  <wp:effectExtent l="0" t="0" r="6985" b="3810"/>
                  <wp:docPr id="2055" name="Рисунок 20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487" b="8915"/>
                          <a:stretch/>
                        </pic:blipFill>
                        <pic:spPr bwMode="auto">
                          <a:xfrm>
                            <a:off x="0" y="0"/>
                            <a:ext cx="875926" cy="7451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1C179837" wp14:editId="5037337F">
                  <wp:extent cx="920225" cy="745641"/>
                  <wp:effectExtent l="0" t="0" r="0" b="0"/>
                  <wp:docPr id="2056" name="Рисунок 20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4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6501" b="10090"/>
                          <a:stretch/>
                        </pic:blipFill>
                        <pic:spPr bwMode="auto">
                          <a:xfrm>
                            <a:off x="0" y="0"/>
                            <a:ext cx="926013" cy="7503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0E43F80" w14:textId="77777777" w:rsidR="002F1F40" w:rsidRPr="00EE4FC2" w:rsidRDefault="002F1F40" w:rsidP="00D75795">
            <w:pPr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Графики изменения напряжения  и тока i(t) приведены на рисунках. Из рисунков видно,что напряжение   на конденсаторе возрастает по экспоненциальному закону от 0 до E,сила тока же в момент коммутации скачком достигает значения E/r, а затем убывает до нуля.</w:t>
            </w:r>
          </w:p>
          <w:p w14:paraId="6F64D768" w14:textId="77777777" w:rsidR="002F1F40" w:rsidRPr="00EE4FC2" w:rsidRDefault="002F1F40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u w:val="single"/>
              </w:rPr>
              <w:t>Алгоритм решения задач классическим методом:</w:t>
            </w:r>
          </w:p>
          <w:p w14:paraId="0AA89CAE" w14:textId="77777777" w:rsidR="002F1F40" w:rsidRPr="00EE4FC2" w:rsidRDefault="002F1F40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1)   Расчет режима работы цепи до коммутации и определяется  Н.Н.У.</w:t>
            </w:r>
          </w:p>
          <w:p w14:paraId="018F8845" w14:textId="77777777" w:rsidR="002F1F40" w:rsidRPr="00EE4FC2" w:rsidRDefault="002F1F40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2)   Производится расчет режима работы эл. цепи в установившемся режиме.</w:t>
            </w:r>
          </w:p>
          <w:p w14:paraId="7A6B765C" w14:textId="77777777" w:rsidR="002F1F40" w:rsidRPr="00EE4FC2" w:rsidRDefault="002F1F40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3)   Составляется характеристическое уравнение, по решению которого делается вывод о виде свободной составляющей</w:t>
            </w:r>
            <w:r w:rsidRPr="00EE4FC2">
              <w:rPr>
                <w:rFonts w:cstheme="minorHAnsi"/>
                <w:noProof/>
                <w:sz w:val="10"/>
                <w:szCs w:val="10"/>
                <w:lang w:val="be-BY"/>
              </w:rPr>
              <w:t>.</w:t>
            </w:r>
          </w:p>
          <w:p w14:paraId="07A8A994" w14:textId="77777777" w:rsidR="002F1F40" w:rsidRPr="00EE4FC2" w:rsidRDefault="002F1F40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4)   Определяются зависимые начальные условия для искомых функций на основании Н.Н.У. и законов Кирхгофа для   t=0.</w:t>
            </w:r>
          </w:p>
          <w:p w14:paraId="6C7E3F0C" w14:textId="77777777" w:rsidR="002F1F40" w:rsidRPr="00EE4FC2" w:rsidRDefault="002F1F40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5)   Определяются постоянные интегрирования.</w:t>
            </w:r>
          </w:p>
          <w:p w14:paraId="4245969C" w14:textId="77777777" w:rsidR="002F1F40" w:rsidRPr="00EE4FC2" w:rsidRDefault="002F1F40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6)   Найденные установившиеся и свободные токи или напряжения складываются.</w:t>
            </w:r>
          </w:p>
          <w:p w14:paraId="02AFC434" w14:textId="77777777" w:rsidR="002F1F40" w:rsidRPr="00EE4FC2" w:rsidRDefault="002F1F40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7)   Строятся графики</w:t>
            </w:r>
          </w:p>
          <w:p w14:paraId="2C06B717" w14:textId="77777777" w:rsidR="00B273E1" w:rsidRPr="00EE4FC2" w:rsidRDefault="002F1F40" w:rsidP="00D75795">
            <w:pPr>
              <w:tabs>
                <w:tab w:val="center" w:pos="3455"/>
              </w:tabs>
              <w:spacing w:after="0" w:line="240" w:lineRule="auto"/>
              <w:ind w:firstLine="142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За количественную характеристику длительности переходного процесса принимают время, необходимое выходному сигналу системы для того, чтобы приблизиться к своему установившемуся значению. Часто за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tпп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принимается t=5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l-GR"/>
                </w:rPr>
                <m:t xml:space="preserve"> τ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, где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τ=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p</m:t>
                      </m:r>
                    </m:den>
                  </m:f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Величина 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l-GR"/>
                </w:rPr>
                <m:t>τ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 </m:t>
              </m:r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носит название постоянной </m:t>
              </m:r>
              <w:proofErr w:type="gramStart"/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времени(</m:t>
              </m:r>
              <w:proofErr w:type="gramEnd"/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 секундах</m:t>
              </m:r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>)</w:t>
            </w:r>
          </w:p>
        </w:tc>
      </w:tr>
      <w:tr w:rsidR="00EE4FC2" w:rsidRPr="00EE4FC2" w14:paraId="01AA22CB" w14:textId="77777777" w:rsidTr="00D92165">
        <w:tc>
          <w:tcPr>
            <w:tcW w:w="3115" w:type="dxa"/>
          </w:tcPr>
          <w:p w14:paraId="663C24CB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 xml:space="preserve">7. Формы записи уравнений четырехполюсника. Формы А и </w:t>
            </w:r>
            <w:r w:rsidRPr="00EE4FC2">
              <w:rPr>
                <w:b/>
                <w:sz w:val="12"/>
                <w:szCs w:val="12"/>
                <w:lang w:val="en-US"/>
              </w:rPr>
              <w:t>Y</w:t>
            </w:r>
            <w:r w:rsidRPr="00EE4FC2">
              <w:rPr>
                <w:b/>
                <w:sz w:val="12"/>
                <w:szCs w:val="12"/>
              </w:rPr>
              <w:t xml:space="preserve">. Связь между коэффициентом А и </w:t>
            </w:r>
            <w:r w:rsidRPr="00EE4FC2">
              <w:rPr>
                <w:b/>
                <w:sz w:val="12"/>
                <w:szCs w:val="12"/>
                <w:lang w:val="en-US"/>
              </w:rPr>
              <w:t>Y</w:t>
            </w:r>
            <w:r w:rsidRPr="00EE4FC2">
              <w:rPr>
                <w:b/>
                <w:sz w:val="12"/>
                <w:szCs w:val="12"/>
              </w:rPr>
              <w:t>.</w:t>
            </w:r>
          </w:p>
          <w:p w14:paraId="2C5C5C82" w14:textId="77777777" w:rsidR="005B317D" w:rsidRPr="00EE4FC2" w:rsidRDefault="005B317D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5 вопрос</w:t>
            </w:r>
          </w:p>
          <w:p w14:paraId="6E55BC1E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  <w:tc>
          <w:tcPr>
            <w:tcW w:w="3115" w:type="dxa"/>
          </w:tcPr>
          <w:p w14:paraId="6A1EC362" w14:textId="77777777" w:rsidR="005B317D" w:rsidRPr="00EE4FC2" w:rsidRDefault="00B273E1" w:rsidP="00D75795">
            <w:pPr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t xml:space="preserve">8.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 xml:space="preserve"> – цепи при подключении к источнику переменного напряжения. Время переходного процесса. Графики тока и напряжения. Классический метод.</w:t>
            </w:r>
            <w:r w:rsidR="005B317D" w:rsidRPr="00EE4FC2">
              <w:rPr>
                <w:b/>
                <w:sz w:val="12"/>
                <w:szCs w:val="12"/>
              </w:rPr>
              <w:br/>
            </w:r>
            <w:r w:rsidR="005B317D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0BF6DD8" wp14:editId="7AE5E815">
                  <wp:extent cx="1900957" cy="914400"/>
                  <wp:effectExtent l="0" t="0" r="4445" b="0"/>
                  <wp:docPr id="2057" name="Рисунок 20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3"/>
                          <a:srcRect l="1268" t="6006" r="735"/>
                          <a:stretch/>
                        </pic:blipFill>
                        <pic:spPr bwMode="auto">
                          <a:xfrm>
                            <a:off x="0" y="0"/>
                            <a:ext cx="1918150" cy="9226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93A6370" w14:textId="77777777" w:rsidR="005B317D" w:rsidRPr="00EE4FC2" w:rsidRDefault="005B317D" w:rsidP="00D75795">
            <w:pPr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1056E21" wp14:editId="285ED59C">
                  <wp:extent cx="1915400" cy="1258029"/>
                  <wp:effectExtent l="0" t="0" r="8890" b="0"/>
                  <wp:docPr id="2058" name="Рисунок 20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22460" cy="12626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0059B8E" w14:textId="77777777" w:rsidR="005B317D" w:rsidRPr="00EE4FC2" w:rsidRDefault="005B317D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u w:val="single"/>
              </w:rPr>
              <w:t>Алгоритм решения задач классическим методом:</w:t>
            </w:r>
          </w:p>
          <w:p w14:paraId="422D3E39" w14:textId="77777777" w:rsidR="005B317D" w:rsidRPr="00EE4FC2" w:rsidRDefault="005B317D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1)   Расчет режима работы цепи до коммутации и определяется  Н.Н.У.</w:t>
            </w:r>
          </w:p>
          <w:p w14:paraId="5CB8EDEB" w14:textId="77777777" w:rsidR="005B317D" w:rsidRPr="00EE4FC2" w:rsidRDefault="005B317D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2)   Производится расчет режима работы эл. цепи в установившемся режиме.</w:t>
            </w:r>
          </w:p>
          <w:p w14:paraId="3D8C28B6" w14:textId="77777777" w:rsidR="005B317D" w:rsidRPr="00EE4FC2" w:rsidRDefault="005B317D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3)   Составляется характеристическое уравнение, по решению которого делается вывод о виде свободной составляющей</w:t>
            </w:r>
            <w:r w:rsidRPr="00EE4FC2">
              <w:rPr>
                <w:rFonts w:cstheme="minorHAnsi"/>
                <w:noProof/>
                <w:sz w:val="10"/>
                <w:szCs w:val="10"/>
                <w:lang w:val="be-BY"/>
              </w:rPr>
              <w:t>.</w:t>
            </w:r>
          </w:p>
          <w:p w14:paraId="4502ADE0" w14:textId="77777777" w:rsidR="005B317D" w:rsidRPr="00EE4FC2" w:rsidRDefault="005B317D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4)   Определяются зависимые начальные условия для искомых функций на основании Н.Н.У. и законов Кирхгофа для   t=0.</w:t>
            </w:r>
          </w:p>
          <w:p w14:paraId="12D54976" w14:textId="77777777" w:rsidR="005B317D" w:rsidRPr="00EE4FC2" w:rsidRDefault="005B317D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5)   Определяются постоянные интегрирования.</w:t>
            </w:r>
          </w:p>
          <w:p w14:paraId="1B6FFA9A" w14:textId="77777777" w:rsidR="005B317D" w:rsidRPr="00EE4FC2" w:rsidRDefault="005B317D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6)   Найденные установившиеся и свободные токи или напряжения складываются.</w:t>
            </w:r>
          </w:p>
          <w:p w14:paraId="31EDAB68" w14:textId="77777777" w:rsidR="005B317D" w:rsidRPr="00EE4FC2" w:rsidRDefault="005B317D" w:rsidP="00D75795">
            <w:pPr>
              <w:tabs>
                <w:tab w:val="center" w:pos="3455"/>
              </w:tabs>
              <w:spacing w:after="0" w:line="240" w:lineRule="auto"/>
              <w:rPr>
                <w:rFonts w:cstheme="minorHAnsi"/>
                <w:noProof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</w:rPr>
              <w:t>7)   Строятся графики</w:t>
            </w:r>
          </w:p>
          <w:p w14:paraId="05D576DF" w14:textId="77777777" w:rsidR="00B273E1" w:rsidRPr="00EE4FC2" w:rsidRDefault="005B317D" w:rsidP="00880EA6">
            <w:pPr>
              <w:tabs>
                <w:tab w:val="center" w:pos="3455"/>
              </w:tabs>
              <w:spacing w:after="0" w:line="240" w:lineRule="auto"/>
              <w:ind w:firstLine="142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За количественную характеристику длительности переходного процесса принимают время, необходимое выходному сигналу системы для того, чтобы приблизиться к своему установившемуся значению. Часто за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tпп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принимается t=5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l-GR"/>
                </w:rPr>
                <m:t xml:space="preserve"> τ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, где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τ=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p</m:t>
                      </m:r>
                    </m:den>
                  </m:f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Величина 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l-GR"/>
                </w:rPr>
                <m:t>τ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 </m:t>
              </m:r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носит название постоянной </m:t>
              </m:r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w:br/>
                <m:t>времени (в секундах</m:t>
              </m:r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>)</w:t>
            </w:r>
            <w:r w:rsidR="00880EA6" w:rsidRPr="00EE4FC2">
              <w:rPr>
                <w:rFonts w:eastAsiaTheme="minorEastAsia" w:cstheme="minorHAnsi"/>
                <w:sz w:val="10"/>
                <w:szCs w:val="10"/>
              </w:rPr>
              <w:t>.</w:t>
            </w:r>
          </w:p>
        </w:tc>
        <w:tc>
          <w:tcPr>
            <w:tcW w:w="3115" w:type="dxa"/>
          </w:tcPr>
          <w:p w14:paraId="693E046D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9. Формы записи уравнений четырехполюсника. Формы А и В. Связь между коэффициентом А и В.</w:t>
            </w:r>
          </w:p>
          <w:p w14:paraId="0B3CCB61" w14:textId="77777777" w:rsidR="0020612B" w:rsidRPr="00EE4FC2" w:rsidRDefault="0020612B" w:rsidP="00D75795">
            <w:pPr>
              <w:spacing w:line="240" w:lineRule="auto"/>
              <w:ind w:left="360"/>
              <w:rPr>
                <w:rFonts w:cstheme="minorHAnsi"/>
                <w:sz w:val="10"/>
                <w:szCs w:val="10"/>
                <w:lang w:val="be-BY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9504" behindDoc="0" locked="0" layoutInCell="1" allowOverlap="1" wp14:anchorId="5935918B" wp14:editId="771D7376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76200</wp:posOffset>
                  </wp:positionV>
                  <wp:extent cx="763270" cy="640715"/>
                  <wp:effectExtent l="0" t="0" r="0" b="6985"/>
                  <wp:wrapSquare wrapText="bothSides"/>
                  <wp:docPr id="12" name="Рисунок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907" t="30924" r="38429" b="36753"/>
                          <a:stretch/>
                        </pic:blipFill>
                        <pic:spPr bwMode="auto">
                          <a:xfrm>
                            <a:off x="0" y="0"/>
                            <a:ext cx="763270" cy="640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  <w:lang w:val="be-BY"/>
              </w:rPr>
              <w:t xml:space="preserve"> -</w:t>
            </w:r>
            <w:r w:rsidRPr="00EE4FC2">
              <w:rPr>
                <w:rFonts w:cstheme="minorHAnsi"/>
                <w:sz w:val="10"/>
                <w:szCs w:val="10"/>
              </w:rPr>
              <w:t>прямая передача</w:t>
            </w:r>
          </w:p>
          <w:p w14:paraId="3652EC6E" w14:textId="77777777" w:rsidR="0020612B" w:rsidRPr="00EE4FC2" w:rsidRDefault="0020612B" w:rsidP="00D75795">
            <w:pPr>
              <w:spacing w:line="240" w:lineRule="auto"/>
              <w:ind w:left="360"/>
              <w:rPr>
                <w:rFonts w:cstheme="minorHAnsi"/>
                <w:noProof/>
                <w:sz w:val="10"/>
                <w:szCs w:val="10"/>
              </w:rPr>
            </w:pP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  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',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'</m:t>
              </m:r>
            </m:oMath>
            <w:r w:rsidRPr="00EE4FC2">
              <w:rPr>
                <w:rFonts w:cstheme="minorHAnsi"/>
                <w:sz w:val="10"/>
                <w:szCs w:val="10"/>
                <w:lang w:val="be-BY"/>
              </w:rPr>
              <w:t>-</w:t>
            </w:r>
            <w:r w:rsidRPr="00EE4FC2">
              <w:rPr>
                <w:rFonts w:cstheme="minorHAnsi"/>
                <w:sz w:val="10"/>
                <w:szCs w:val="10"/>
              </w:rPr>
              <w:t>обратная передача</w:t>
            </w:r>
          </w:p>
          <w:p w14:paraId="26450789" w14:textId="77777777" w:rsidR="0020612B" w:rsidRPr="00EE4FC2" w:rsidRDefault="0020612B" w:rsidP="00D75795">
            <w:pPr>
              <w:spacing w:line="240" w:lineRule="auto"/>
              <w:ind w:left="360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  <w:lang w:val="be-BY"/>
              </w:rPr>
              <w:t xml:space="preserve">  Запишем токи </w: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'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через проводимости:                 </w:t>
            </w:r>
          </w:p>
          <w:p w14:paraId="413EE8DD" w14:textId="77777777" w:rsidR="0020612B" w:rsidRPr="00EE4FC2" w:rsidRDefault="00F53B08" w:rsidP="00D75795">
            <w:pPr>
              <w:spacing w:line="240" w:lineRule="auto"/>
              <w:ind w:left="142" w:hanging="425"/>
              <w:rPr>
                <w:rFonts w:cstheme="minorHAnsi"/>
                <w:sz w:val="10"/>
                <w:szCs w:val="10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 w:cstheme="minorHAnsi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theme="minorHAnsi"/>
                            <w:i/>
                            <w:iCs/>
                            <w:sz w:val="10"/>
                            <w:szCs w:val="10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I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U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U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</m:e>
                      <m:e>
                        <m:sSubSup>
                          <m:sSubSup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I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  <m:sup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'</m:t>
                            </m:r>
                          </m:sup>
                        </m:sSubSup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U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U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</m:e>
                    </m:eqArr>
                  </m:e>
                </m:d>
                <m:r>
                  <w:rPr>
                    <w:rFonts w:ascii="Cambria Math" w:hAnsi="Cambria Math" w:cstheme="minorHAnsi"/>
                    <w:sz w:val="10"/>
                    <w:szCs w:val="10"/>
                  </w:rPr>
                  <m:t>    </m:t>
                </m:r>
              </m:oMath>
            </m:oMathPara>
          </w:p>
          <w:p w14:paraId="257834D0" w14:textId="77777777" w:rsidR="0020612B" w:rsidRPr="00EE4FC2" w:rsidRDefault="0020612B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 Совместным решением полученных выражений относительно первичных параметров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  <w:lang w:val="be-BY"/>
              </w:rPr>
              <w:t xml:space="preserve"> и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  <w:lang w:val="be-BY"/>
              </w:rPr>
              <w:t>, а также заменив</w: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sSubSup>
                <m:sSub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Sup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sup>
              </m:sSubSup>
              <m:r>
                <w:rPr>
                  <w:rFonts w:ascii="Cambria Math" w:hAnsi="Cambria Math" w:cstheme="minorHAnsi"/>
                  <w:sz w:val="10"/>
                  <w:szCs w:val="10"/>
                </w:rPr>
                <m:t>=-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 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получили уравнения четырехполюсника в форме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.</m:t>
              </m:r>
            </m:oMath>
          </w:p>
          <w:p w14:paraId="0F8ED0D4" w14:textId="77777777" w:rsidR="0020612B" w:rsidRPr="00EE4FC2" w:rsidRDefault="00F53B08" w:rsidP="00D75795">
            <w:pPr>
              <w:spacing w:line="240" w:lineRule="auto"/>
              <w:ind w:left="284"/>
              <w:rPr>
                <w:rFonts w:cstheme="minorHAnsi"/>
                <w:sz w:val="10"/>
                <w:szCs w:val="10"/>
              </w:rPr>
            </w:pPr>
            <m:oMathPara>
              <m:oMathParaPr>
                <m:jc m:val="left"/>
              </m:oMathParaPr>
              <m:oMath>
                <m:d>
                  <m:dPr>
                    <m:begChr m:val="{"/>
                    <m:endChr m:val=""/>
                    <m:ctrlPr>
                      <w:rPr>
                        <w:rFonts w:ascii="Cambria Math" w:hAnsi="Cambria Math" w:cstheme="minorHAnsi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theme="minorHAnsi"/>
                            <w:i/>
                            <w:iCs/>
                            <w:sz w:val="10"/>
                            <w:szCs w:val="10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U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U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I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I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=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U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22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I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</m:e>
                    </m:eqArr>
                  </m:e>
                </m:d>
                <m:r>
                  <w:rPr>
                    <w:rFonts w:ascii="Cambria Math" w:hAnsi="Cambria Math" w:cstheme="minorHAnsi"/>
                    <w:sz w:val="10"/>
                    <w:szCs w:val="10"/>
                  </w:rPr>
                  <m:t>    →  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theme="minorHAnsi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theme="minorHAnsi"/>
                            <w:i/>
                            <w:iCs/>
                            <w:sz w:val="10"/>
                            <w:szCs w:val="10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U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I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</m:eqArr>
                  </m:e>
                </m:d>
                <m:r>
                  <w:rPr>
                    <w:rFonts w:ascii="Cambria Math" w:hAnsi="Cambria Math" w:cstheme="minorHAnsi"/>
                    <w:sz w:val="10"/>
                    <w:szCs w:val="10"/>
                  </w:rPr>
                  <m:t>=</m:t>
                </m:r>
                <m:d>
                  <m:dPr>
                    <m:begChr m:val="|"/>
                    <m:endChr m:val="|"/>
                    <m:ctrlPr>
                      <w:rPr>
                        <w:rFonts w:ascii="Cambria Math" w:hAnsi="Cambria Math" w:cstheme="minorHAnsi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r>
                      <w:rPr>
                        <w:rFonts w:ascii="Cambria Math" w:hAnsi="Cambria Math" w:cstheme="minorHAnsi"/>
                        <w:sz w:val="10"/>
                        <w:szCs w:val="10"/>
                      </w:rPr>
                      <m:t>A</m:t>
                    </m:r>
                  </m:e>
                </m:d>
                <m:d>
                  <m:dPr>
                    <m:begChr m:val="|"/>
                    <m:endChr m:val="|"/>
                    <m:ctrlPr>
                      <w:rPr>
                        <w:rFonts w:ascii="Cambria Math" w:hAnsi="Cambria Math" w:cstheme="minorHAnsi"/>
                        <w:i/>
                        <w:iCs/>
                        <w:sz w:val="10"/>
                        <w:szCs w:val="10"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hAnsi="Cambria Math" w:cstheme="minorHAnsi"/>
                            <w:i/>
                            <w:iCs/>
                            <w:sz w:val="10"/>
                            <w:szCs w:val="10"/>
                          </w:rPr>
                        </m:ctrlPr>
                      </m:eqArrP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U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I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</m:e>
                    </m:eqArr>
                  </m:e>
                </m:d>
              </m:oMath>
            </m:oMathPara>
          </w:p>
          <w:p w14:paraId="74EE1081" w14:textId="77777777" w:rsidR="0020612B" w:rsidRPr="00EE4FC2" w:rsidRDefault="00F53B08" w:rsidP="00D75795">
            <w:pPr>
              <w:spacing w:line="240" w:lineRule="auto"/>
              <w:ind w:left="142"/>
              <w:rPr>
                <w:rFonts w:cstheme="minorHAnsi"/>
                <w:sz w:val="10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=0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-отнош.напряж. при х. х. выхода.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K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u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  <w:r w:rsidR="0020612B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 xml:space="preserve"> 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=0</m:t>
                  </m:r>
                </m:sub>
              </m:sSub>
              <m:eqArr>
                <m:eqAr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-величина обратная передаточной</m:t>
                  </m:r>
                </m:e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 проводимости при к.з.  выхода.</m:t>
                  </m:r>
                </m:e>
              </m:eqAr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   Y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  <w:r w:rsidR="0020612B" w:rsidRPr="00EE4FC2">
              <w:rPr>
                <w:rFonts w:cstheme="minorHAnsi"/>
                <w:i/>
                <w:iCs/>
                <w:sz w:val="10"/>
                <w:szCs w:val="10"/>
              </w:rPr>
              <w:t> </w:t>
            </w:r>
          </w:p>
          <w:p w14:paraId="6BFC2D9B" w14:textId="77777777" w:rsidR="0020612B" w:rsidRPr="00EE4FC2" w:rsidRDefault="00F53B08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=0</m:t>
                  </m:r>
                </m:sub>
              </m:sSub>
              <m:eqArr>
                <m:eqAr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eqAr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-величина обратная передаточному</m:t>
                  </m:r>
                </m:e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 сопротивленю при х.х.  выхода.</m:t>
                  </m:r>
                </m:e>
              </m:eqAr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  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  <w:r w:rsidR="0020612B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 xml:space="preserve">        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=0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-отношение токов при к.з. выхода.  K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I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</w:p>
          <w:p w14:paraId="446E802E" w14:textId="77777777" w:rsidR="0020612B" w:rsidRPr="00EE4FC2" w:rsidRDefault="0020612B" w:rsidP="00D75795">
            <w:pPr>
              <w:spacing w:line="240" w:lineRule="auto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   </w:t>
            </w:r>
            <w:r w:rsidRPr="00EE4FC2">
              <w:rPr>
                <w:rFonts w:cstheme="minorHAnsi"/>
                <w:sz w:val="10"/>
                <w:szCs w:val="10"/>
              </w:rPr>
              <w:t xml:space="preserve">В случае обратимого четырехполюсника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тогда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=1</m:t>
              </m:r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, д</w:t>
            </w:r>
            <w:r w:rsidRPr="00EE4FC2">
              <w:rPr>
                <w:rFonts w:cstheme="minorHAnsi"/>
                <w:sz w:val="10"/>
                <w:szCs w:val="10"/>
              </w:rPr>
              <w:t xml:space="preserve">ля симметричного     четырехполюсника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22</m:t>
                  </m:r>
                </m:sub>
              </m:sSub>
            </m:oMath>
          </w:p>
          <w:p w14:paraId="5E383BB3" w14:textId="77777777" w:rsidR="0020612B" w:rsidRPr="00EE4FC2" w:rsidRDefault="0020612B" w:rsidP="00D75795">
            <w:pPr>
              <w:spacing w:line="240" w:lineRule="auto"/>
              <w:ind w:left="142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Заменим в форме A   </w:t>
            </w:r>
            <m:oMath>
              <m:sSubSup>
                <m:sSub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Sup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sup>
              </m:sSubSup>
              <m:r>
                <w:rPr>
                  <w:rFonts w:ascii="Cambria Math" w:hAnsi="Cambria Math" w:cstheme="minorHAnsi"/>
                  <w:sz w:val="10"/>
                  <w:szCs w:val="10"/>
                </w:rPr>
                <m:t>=-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 и </w:t>
            </w:r>
            <m:oMath>
              <m:sSubSup>
                <m:sSub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Sup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sup>
              </m:sSubSup>
              <m:r>
                <w:rPr>
                  <w:rFonts w:ascii="Cambria Math" w:hAnsi="Cambria Math" w:cstheme="minorHAnsi"/>
                  <w:sz w:val="10"/>
                  <w:szCs w:val="10"/>
                </w:rPr>
                <m:t>=-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, получим:</w:t>
            </w:r>
          </w:p>
          <w:p w14:paraId="2E573DCF" w14:textId="77777777" w:rsidR="0020612B" w:rsidRPr="00EE4FC2" w:rsidRDefault="00F53B08" w:rsidP="00D75795">
            <w:pPr>
              <w:spacing w:line="240" w:lineRule="auto"/>
              <w:ind w:left="142"/>
              <w:rPr>
                <w:rFonts w:eastAsiaTheme="minorEastAsia" w:cstheme="minorHAnsi"/>
                <w:iCs/>
                <w:sz w:val="10"/>
                <w:szCs w:val="10"/>
              </w:rPr>
            </w:pPr>
            <m:oMath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</w:rPr>
                                    <m:t>°</m:t>
                                  </m:r>
                                </m:sup>
                              </m:sSup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</w:rPr>
                                    <m:t>°</m:t>
                                  </m:r>
                                </m:sup>
                              </m:sSup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</w:rPr>
                                    <m:t>°</m:t>
                                  </m:r>
                                </m:sup>
                              </m:sSup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</m:eqArr>
                </m:e>
              </m:d>
            </m:oMath>
            <w:r w:rsidR="0020612B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     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°</m:t>
                                  </m:r>
                                </m:sup>
                              </m:sSup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11 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 B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 B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°</m:t>
                                  </m:r>
                                </m:sup>
                              </m:sSup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  →  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°</m:t>
                                  </m:r>
                                </m:sup>
                              </m:sSup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B</m:t>
                  </m: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°</m:t>
                                  </m:r>
                                </m:sup>
                              </m:sSup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</m:eqArr>
                </m:e>
              </m:d>
            </m:oMath>
          </w:p>
          <w:p w14:paraId="63EB0ABC" w14:textId="77777777" w:rsidR="0020612B" w:rsidRPr="00EE4FC2" w:rsidRDefault="0020612B" w:rsidP="00D75795">
            <w:pPr>
              <w:spacing w:line="240" w:lineRule="auto"/>
              <w:ind w:left="142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Связь между формами: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11 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22 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;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12 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12 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;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21 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21 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;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22 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11 </m:t>
                  </m:r>
                </m:sub>
              </m:sSub>
            </m:oMath>
          </w:p>
          <w:p w14:paraId="4B07B4A6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</w:tr>
      <w:tr w:rsidR="00EE4FC2" w:rsidRPr="00EE4FC2" w14:paraId="4C47E02F" w14:textId="77777777" w:rsidTr="00D92165">
        <w:tc>
          <w:tcPr>
            <w:tcW w:w="3115" w:type="dxa"/>
          </w:tcPr>
          <w:p w14:paraId="77057B18" w14:textId="77777777" w:rsidR="00EE6C8D" w:rsidRPr="00EE4FC2" w:rsidRDefault="00EE6C8D" w:rsidP="00880EA6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0768" behindDoc="1" locked="0" layoutInCell="1" allowOverlap="1" wp14:anchorId="3FE35A45" wp14:editId="100AF232">
                  <wp:simplePos x="0" y="0"/>
                  <wp:positionH relativeFrom="column">
                    <wp:posOffset>-12352</wp:posOffset>
                  </wp:positionH>
                  <wp:positionV relativeFrom="paragraph">
                    <wp:posOffset>1123052</wp:posOffset>
                  </wp:positionV>
                  <wp:extent cx="808990" cy="561975"/>
                  <wp:effectExtent l="0" t="0" r="0" b="9525"/>
                  <wp:wrapTight wrapText="bothSides">
                    <wp:wrapPolygon edited="0">
                      <wp:start x="0" y="0"/>
                      <wp:lineTo x="0" y="21234"/>
                      <wp:lineTo x="20854" y="21234"/>
                      <wp:lineTo x="20854" y="0"/>
                      <wp:lineTo x="0" y="0"/>
                    </wp:wrapPolygon>
                  </wp:wrapTight>
                  <wp:docPr id="2050" name="Рисунок 20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1585" t="63565" r="46858" b="9804"/>
                          <a:stretch/>
                        </pic:blipFill>
                        <pic:spPr bwMode="auto">
                          <a:xfrm>
                            <a:off x="0" y="0"/>
                            <a:ext cx="808990" cy="5619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78720" behindDoc="1" locked="0" layoutInCell="1" allowOverlap="1" wp14:anchorId="0EFA1593" wp14:editId="2B1A5EBA">
                  <wp:simplePos x="0" y="0"/>
                  <wp:positionH relativeFrom="column">
                    <wp:posOffset>-12352</wp:posOffset>
                  </wp:positionH>
                  <wp:positionV relativeFrom="paragraph">
                    <wp:posOffset>699280</wp:posOffset>
                  </wp:positionV>
                  <wp:extent cx="1267460" cy="386715"/>
                  <wp:effectExtent l="0" t="0" r="8890" b="0"/>
                  <wp:wrapTight wrapText="bothSides">
                    <wp:wrapPolygon edited="0">
                      <wp:start x="0" y="0"/>
                      <wp:lineTo x="0" y="20217"/>
                      <wp:lineTo x="21427" y="20217"/>
                      <wp:lineTo x="21427" y="0"/>
                      <wp:lineTo x="0" y="0"/>
                    </wp:wrapPolygon>
                  </wp:wrapTight>
                  <wp:docPr id="18" name="Рисунок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2977" t="66327" r="21849" b="9134"/>
                          <a:stretch/>
                        </pic:blipFill>
                        <pic:spPr bwMode="auto">
                          <a:xfrm>
                            <a:off x="0" y="0"/>
                            <a:ext cx="1267460" cy="3867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noProof/>
                <w:lang w:eastAsia="ru-RU"/>
              </w:rPr>
              <w:drawing>
                <wp:anchor distT="0" distB="0" distL="114300" distR="114300" simplePos="0" relativeHeight="251676672" behindDoc="1" locked="0" layoutInCell="1" allowOverlap="1" wp14:anchorId="2DB0D37F" wp14:editId="73AE8560">
                  <wp:simplePos x="0" y="0"/>
                  <wp:positionH relativeFrom="column">
                    <wp:posOffset>-7620</wp:posOffset>
                  </wp:positionH>
                  <wp:positionV relativeFrom="paragraph">
                    <wp:posOffset>394970</wp:posOffset>
                  </wp:positionV>
                  <wp:extent cx="751205" cy="238760"/>
                  <wp:effectExtent l="0" t="0" r="0" b="8890"/>
                  <wp:wrapTight wrapText="bothSides">
                    <wp:wrapPolygon edited="0">
                      <wp:start x="0" y="0"/>
                      <wp:lineTo x="0" y="20681"/>
                      <wp:lineTo x="20815" y="20681"/>
                      <wp:lineTo x="20815" y="0"/>
                      <wp:lineTo x="0" y="0"/>
                    </wp:wrapPolygon>
                  </wp:wrapTight>
                  <wp:docPr id="16" name="Рисунок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088" t="32652" r="45751" b="53686"/>
                          <a:stretch/>
                        </pic:blipFill>
                        <pic:spPr bwMode="auto">
                          <a:xfrm>
                            <a:off x="0" y="0"/>
                            <a:ext cx="751205" cy="2387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273E1" w:rsidRPr="00EE4FC2">
              <w:rPr>
                <w:b/>
                <w:sz w:val="12"/>
                <w:szCs w:val="12"/>
              </w:rPr>
              <w:t xml:space="preserve">10. Переходные процессы в линейной электрической </w:t>
            </w:r>
            <w:r w:rsidR="00B273E1" w:rsidRPr="00EE4FC2">
              <w:rPr>
                <w:b/>
                <w:sz w:val="12"/>
                <w:szCs w:val="12"/>
                <w:lang w:val="en-US"/>
              </w:rPr>
              <w:t>r</w:t>
            </w:r>
            <w:r w:rsidR="00B273E1" w:rsidRPr="00EE4FC2">
              <w:rPr>
                <w:b/>
                <w:sz w:val="12"/>
                <w:szCs w:val="12"/>
              </w:rPr>
              <w:t xml:space="preserve">, </w:t>
            </w:r>
            <w:r w:rsidR="00B273E1" w:rsidRPr="00EE4FC2">
              <w:rPr>
                <w:b/>
                <w:sz w:val="12"/>
                <w:szCs w:val="12"/>
                <w:lang w:val="en-US"/>
              </w:rPr>
              <w:t>L</w:t>
            </w:r>
            <w:r w:rsidR="00B273E1" w:rsidRPr="00EE4FC2">
              <w:rPr>
                <w:b/>
                <w:sz w:val="12"/>
                <w:szCs w:val="12"/>
              </w:rPr>
              <w:t xml:space="preserve"> – цепи при подключении к источнику постоянного напряжения. Определение времени переходного процесса. Классический метод.</w:t>
            </w:r>
            <w:r w:rsidRPr="00EE4FC2">
              <w:rPr>
                <w:b/>
                <w:sz w:val="12"/>
                <w:szCs w:val="12"/>
              </w:rPr>
              <w:br/>
            </w:r>
            <w:r w:rsidRPr="00EE4FC2">
              <w:rPr>
                <w:rFonts w:cstheme="minorHAnsi"/>
                <w:noProof/>
                <w:sz w:val="10"/>
                <w:szCs w:val="10"/>
              </w:rPr>
              <w:t xml:space="preserve">Дифференциальное уравнение для t≥0      </w:t>
            </w:r>
            <m:oMath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e=ri+L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di</m:t>
                  </m:r>
                </m:num>
                <m:den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dt</m:t>
                  </m:r>
                </m:den>
              </m:f>
            </m:oMath>
            <w:r w:rsidRPr="00EE4FC2">
              <w:rPr>
                <w:rFonts w:cstheme="minorHAnsi"/>
                <w:noProof/>
                <w:sz w:val="10"/>
                <w:szCs w:val="10"/>
              </w:rPr>
              <w:t xml:space="preserve">     Переходный ток в цепи определяется суммой установившегося и свободных токов: </w:t>
            </w:r>
            <m:oMath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i=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у</m:t>
                  </m:r>
                </m:sub>
              </m:sSub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+A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noProof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noProof/>
                          <w:sz w:val="10"/>
                          <w:szCs w:val="10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noProof/>
                          <w:sz w:val="10"/>
                          <w:szCs w:val="10"/>
                        </w:rPr>
                        <m:t>L</m:t>
                      </m:r>
                    </m:den>
                  </m:f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t</m:t>
                  </m:r>
                </m:sup>
              </m:sSup>
            </m:oMath>
            <w:r w:rsidRPr="00EE4FC2">
              <w:rPr>
                <w:rFonts w:eastAsiaTheme="minorEastAsia" w:cstheme="minorHAnsi"/>
                <w:iCs/>
                <w:noProof/>
                <w:sz w:val="10"/>
                <w:szCs w:val="10"/>
              </w:rPr>
              <w:t xml:space="preserve">. Напряжение: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 w:cstheme="minorHAnsi"/>
                  <w:noProof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Ly</m:t>
                  </m:r>
                </m:sub>
              </m:sSub>
              <m:r>
                <w:rPr>
                  <w:rFonts w:ascii="Cambria Math" w:eastAsiaTheme="minorEastAsia" w:hAnsi="Cambria Math" w:cstheme="minorHAnsi"/>
                  <w:noProof/>
                  <w:sz w:val="10"/>
                  <w:szCs w:val="10"/>
                </w:rPr>
                <m:t>+B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sz w:val="10"/>
                          <w:szCs w:val="10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sz w:val="10"/>
                          <w:szCs w:val="10"/>
                        </w:rPr>
                        <m:t>L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 w:cstheme="minorHAnsi"/>
                  <w:noProof/>
                  <w:sz w:val="10"/>
                  <w:szCs w:val="10"/>
                </w:rPr>
                <m:t xml:space="preserve">. </m:t>
              </m:r>
            </m:oMath>
            <w:r w:rsidRPr="00EE4FC2">
              <w:rPr>
                <w:rFonts w:eastAsiaTheme="minorEastAsia" w:cstheme="minorHAnsi"/>
                <w:iCs/>
                <w:noProof/>
                <w:sz w:val="10"/>
                <w:szCs w:val="10"/>
              </w:rPr>
              <w:t xml:space="preserve">При постоянном эдс: 1) </w:t>
            </w:r>
            <m:oMath>
              <m:r>
                <m:rPr>
                  <m:nor/>
                </m:rPr>
                <w:rPr>
                  <w:rFonts w:cstheme="minorHAnsi"/>
                  <w:iCs/>
                  <w:noProof/>
                  <w:sz w:val="10"/>
                  <w:szCs w:val="10"/>
                </w:rPr>
                <m:t>н.н.у 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0-</m:t>
                  </m:r>
                </m:e>
              </m:d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=0=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0</m:t>
                  </m:r>
                </m:e>
              </m:d>
            </m:oMath>
            <w:r w:rsidRPr="00EE4FC2">
              <w:rPr>
                <w:rFonts w:eastAsiaTheme="minorEastAsia" w:cstheme="minorHAnsi"/>
                <w:iCs/>
                <w:noProof/>
                <w:sz w:val="10"/>
                <w:szCs w:val="10"/>
              </w:rPr>
              <w:t xml:space="preserve">  </w:t>
            </w:r>
            <w:r w:rsidRPr="00EE4FC2">
              <w:rPr>
                <w:rFonts w:cstheme="minorHAnsi"/>
                <w:noProof/>
                <w:sz w:val="10"/>
                <w:szCs w:val="10"/>
              </w:rPr>
              <w:t>2)</w:t>
            </w:r>
            <m:oMath>
              <m:r>
                <w:rPr>
                  <w:rFonts w:ascii="Cambria Math" w:eastAsia="Cambria Math" w:hAnsi="Cambria Math" w:cstheme="minorHAnsi"/>
                  <w:kern w:val="24"/>
                  <w:sz w:val="10"/>
                  <w:szCs w:val="10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 i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Ly</m:t>
                  </m:r>
                </m:sub>
              </m:sSub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E</m:t>
                  </m:r>
                </m:num>
                <m:den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r</m:t>
                  </m:r>
                </m:den>
              </m:f>
            </m:oMath>
            <w:r w:rsidRPr="00EE4FC2">
              <w:rPr>
                <w:rFonts w:eastAsiaTheme="minorEastAsia" w:cstheme="minorHAnsi"/>
                <w:iCs/>
                <w:noProof/>
                <w:sz w:val="10"/>
                <w:szCs w:val="10"/>
              </w:rPr>
              <w:t xml:space="preserve">  </w:t>
            </w:r>
            <m:oMath>
              <m:r>
                <w:rPr>
                  <w:rFonts w:ascii="Cambria Math" w:eastAsiaTheme="minorEastAsia" w:hAnsi="Cambria Math" w:cstheme="minorHAnsi"/>
                  <w:noProof/>
                  <w:sz w:val="10"/>
                  <w:szCs w:val="10"/>
                </w:rPr>
                <m:t xml:space="preserve">     3)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=-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r</m:t>
                  </m:r>
                </m:num>
                <m:den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L</m:t>
                  </m:r>
                </m:den>
              </m:f>
              <m:r>
                <w:rPr>
                  <w:rFonts w:ascii="Cambria Math" w:eastAsiaTheme="minorEastAsia" w:hAnsi="Cambria Math" w:cstheme="minorHAnsi"/>
                  <w:noProof/>
                  <w:sz w:val="10"/>
                  <w:szCs w:val="10"/>
                </w:rPr>
                <m:t xml:space="preserve">  ; 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Ly</m:t>
                  </m:r>
                </m:sub>
              </m:sSub>
              <m:r>
                <w:rPr>
                  <w:rFonts w:ascii="Cambria Math" w:eastAsiaTheme="minorEastAsia" w:hAnsi="Cambria Math" w:cstheme="minorHAnsi"/>
                  <w:noProof/>
                  <w:sz w:val="10"/>
                  <w:szCs w:val="10"/>
                </w:rPr>
                <m:t>=0</m:t>
              </m:r>
            </m:oMath>
            <w:r w:rsidRPr="00EE4FC2">
              <w:rPr>
                <w:rFonts w:eastAsiaTheme="minorEastAsia" w:cstheme="minorHAnsi"/>
                <w:iCs/>
                <w:noProof/>
                <w:sz w:val="10"/>
                <w:szCs w:val="10"/>
              </w:rPr>
              <w:t xml:space="preserve"> , т.к. сопротивление индуктивности равно нулю при постоянном токе.</w:t>
            </w:r>
            <m:oMath>
              <m:r>
                <w:rPr>
                  <w:rFonts w:ascii="Cambria Math" w:eastAsiaTheme="minorEastAsia" w:hAnsi="Cambria Math" w:cstheme="minorHAnsi"/>
                  <w:noProof/>
                  <w:sz w:val="10"/>
                  <w:szCs w:val="10"/>
                </w:rPr>
                <m:t xml:space="preserve"> В</m:t>
              </m:r>
            </m:oMath>
            <w:r w:rsidRPr="00EE4FC2">
              <w:rPr>
                <w:rFonts w:cstheme="minorHAnsi"/>
                <w:noProof/>
                <w:sz w:val="10"/>
                <w:szCs w:val="10"/>
              </w:rPr>
              <w:t xml:space="preserve"> </w:t>
            </w:r>
            <m:oMath>
              <m:r>
                <m:rPr>
                  <m:sty m:val="p"/>
                </m:rPr>
                <w:rPr>
                  <w:rFonts w:ascii="Cambria Math" w:hAnsi="Cambria Math" w:cstheme="minorHAnsi"/>
                  <w:noProof/>
                  <w:sz w:val="10"/>
                  <w:szCs w:val="10"/>
                </w:rPr>
                <m:t>этом случае решение для свобо</m:t>
              </m:r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дной составляющей будет иметь вид:</m:t>
              </m:r>
              <m:r>
                <m:rPr>
                  <m:sty m:val="p"/>
                </m:rPr>
                <w:rPr>
                  <w:rFonts w:ascii="Cambria Math" w:hAnsi="Cambria Math" w:cstheme="minorHAnsi"/>
                  <w:noProof/>
                  <w:sz w:val="10"/>
                  <w:szCs w:val="10"/>
                </w:rPr>
                <w:br/>
              </m:r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 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св</m:t>
                  </m:r>
                </m:sub>
              </m:sSub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(t)=A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pt</m:t>
                  </m:r>
                </m:sup>
              </m:sSup>
            </m:oMath>
            <w:r w:rsidRPr="00EE4FC2">
              <w:rPr>
                <w:rFonts w:eastAsiaTheme="minorEastAsia" w:cstheme="minorHAnsi"/>
                <w:iCs/>
                <w:noProof/>
                <w:sz w:val="10"/>
                <w:szCs w:val="10"/>
              </w:rPr>
              <w:t xml:space="preserve">. В итоге получаем выражение для тока: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E</m:t>
                  </m:r>
                </m:num>
                <m:den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r</m:t>
                  </m:r>
                </m:den>
              </m:f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(1-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noProof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noProof/>
                          <w:sz w:val="10"/>
                          <w:szCs w:val="10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noProof/>
                          <w:sz w:val="10"/>
                          <w:szCs w:val="10"/>
                        </w:rPr>
                        <m:t>L</m:t>
                      </m:r>
                    </m:den>
                  </m:f>
                  <m:r>
                    <w:rPr>
                      <w:rFonts w:ascii="Cambria Math" w:hAnsi="Cambria Math" w:cstheme="minorHAnsi"/>
                      <w:noProof/>
                      <w:sz w:val="10"/>
                      <w:szCs w:val="10"/>
                    </w:rPr>
                    <m:t>t</m:t>
                  </m:r>
                </m:sup>
              </m:sSup>
              <m:r>
                <w:rPr>
                  <w:rFonts w:ascii="Cambria Math" w:hAnsi="Cambria Math" w:cstheme="minorHAnsi"/>
                  <w:noProof/>
                  <w:sz w:val="10"/>
                  <w:szCs w:val="10"/>
                </w:rPr>
                <m:t>)</m:t>
              </m:r>
            </m:oMath>
            <w:r w:rsidRPr="00EE4FC2">
              <w:rPr>
                <w:rFonts w:eastAsiaTheme="minorEastAsia" w:cstheme="minorHAnsi"/>
                <w:iCs/>
                <w:noProof/>
                <w:sz w:val="10"/>
                <w:szCs w:val="10"/>
              </w:rPr>
              <w:t xml:space="preserve">, для напр.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L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t</m:t>
                  </m:r>
                </m:e>
              </m:d>
              <m:r>
                <w:rPr>
                  <w:rFonts w:ascii="Cambria Math" w:eastAsiaTheme="minorEastAsia" w:hAnsi="Cambria Math" w:cstheme="minorHAnsi"/>
                  <w:noProof/>
                  <w:sz w:val="10"/>
                  <w:szCs w:val="10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noProof/>
                  <w:sz w:val="10"/>
                  <w:szCs w:val="10"/>
                </w:rPr>
                <m:t>E</m:t>
              </m:r>
              <m:r>
                <m:rPr>
                  <m:nor/>
                </m:rPr>
                <w:rPr>
                  <w:rFonts w:eastAsiaTheme="minorEastAsia" w:cstheme="minorHAnsi"/>
                  <w:iCs/>
                  <w:noProof/>
                  <w:sz w:val="10"/>
                  <w:szCs w:val="10"/>
                </w:rPr>
                <m:t> 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noProof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noProof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noProof/>
                          <w:sz w:val="10"/>
                          <w:szCs w:val="10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noProof/>
                          <w:sz w:val="10"/>
                          <w:szCs w:val="10"/>
                        </w:rPr>
                        <m:t>L</m:t>
                      </m:r>
                    </m:den>
                  </m:f>
                  <m:r>
                    <w:rPr>
                      <w:rFonts w:ascii="Cambria Math" w:eastAsiaTheme="minorEastAsia" w:hAnsi="Cambria Math" w:cstheme="minorHAnsi"/>
                      <w:noProof/>
                      <w:sz w:val="10"/>
                      <w:szCs w:val="10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 w:cstheme="minorHAnsi"/>
                  <w:noProof/>
                  <w:sz w:val="10"/>
                  <w:szCs w:val="10"/>
                </w:rPr>
                <m:t xml:space="preserve">. </m:t>
              </m:r>
            </m:oMath>
            <w:r w:rsidRPr="00EE4FC2">
              <w:rPr>
                <w:rFonts w:cstheme="minorHAnsi"/>
                <w:noProof/>
                <w:sz w:val="10"/>
                <w:szCs w:val="10"/>
                <w:u w:val="single"/>
              </w:rPr>
              <w:t>Алгоритм решения задач классическим методом:</w:t>
            </w:r>
            <w:r w:rsidRPr="00EE4FC2">
              <w:rPr>
                <w:rFonts w:cstheme="minorHAnsi"/>
                <w:noProof/>
                <w:sz w:val="10"/>
                <w:szCs w:val="10"/>
                <w:u w:val="single"/>
              </w:rPr>
              <w:br/>
            </w:r>
            <w:r w:rsidRPr="00EE4FC2">
              <w:rPr>
                <w:rFonts w:cstheme="minorHAnsi"/>
                <w:noProof/>
                <w:sz w:val="10"/>
                <w:szCs w:val="10"/>
              </w:rPr>
              <w:t>1)   Расчет режима работы цепи до коммутации и определяется  Н.Н.У.</w:t>
            </w:r>
            <w:r w:rsidRPr="00EE4FC2">
              <w:rPr>
                <w:rFonts w:cstheme="minorHAnsi"/>
                <w:noProof/>
                <w:sz w:val="10"/>
                <w:szCs w:val="10"/>
              </w:rPr>
              <w:br/>
              <w:t>2)   Производится расчет режима работы эл. цепи в установившемся режиме.</w:t>
            </w:r>
            <w:r w:rsidRPr="00EE4FC2">
              <w:rPr>
                <w:rFonts w:cstheme="minorHAnsi"/>
                <w:noProof/>
                <w:sz w:val="10"/>
                <w:szCs w:val="10"/>
              </w:rPr>
              <w:br/>
              <w:t>3)   Составляется характеристическое уравнение, по решению которого делается вывод о виде свободной составляющей</w:t>
            </w:r>
            <w:r w:rsidRPr="00EE4FC2">
              <w:rPr>
                <w:rFonts w:cstheme="minorHAnsi"/>
                <w:noProof/>
                <w:sz w:val="10"/>
                <w:szCs w:val="10"/>
                <w:lang w:val="be-BY"/>
              </w:rPr>
              <w:t>.</w:t>
            </w:r>
            <w:r w:rsidRPr="00EE4FC2">
              <w:rPr>
                <w:rFonts w:cstheme="minorHAnsi"/>
                <w:noProof/>
                <w:sz w:val="10"/>
                <w:szCs w:val="10"/>
                <w:lang w:val="be-BY"/>
              </w:rPr>
              <w:br/>
            </w:r>
            <w:r w:rsidRPr="00EE4FC2">
              <w:rPr>
                <w:rFonts w:cstheme="minorHAnsi"/>
                <w:noProof/>
                <w:sz w:val="10"/>
                <w:szCs w:val="10"/>
              </w:rPr>
              <w:t>4)   Определяются зависимые начальные условия для искомых функций на основании Н.Н.У. и законов Кирхгофа для   t=0.</w:t>
            </w:r>
            <w:r w:rsidRPr="00EE4FC2">
              <w:rPr>
                <w:rFonts w:cstheme="minorHAnsi"/>
                <w:noProof/>
                <w:sz w:val="10"/>
                <w:szCs w:val="10"/>
              </w:rPr>
              <w:br/>
              <w:t>5)   Определяются постоянные интегрирования.</w:t>
            </w:r>
            <w:r w:rsidRPr="00EE4FC2">
              <w:rPr>
                <w:rFonts w:cstheme="minorHAnsi"/>
                <w:noProof/>
                <w:sz w:val="10"/>
                <w:szCs w:val="10"/>
              </w:rPr>
              <w:br/>
              <w:t>6)   Найденные установившиеся и свободные токи или напряжения складываются.</w:t>
            </w:r>
            <w:r w:rsidRPr="00EE4FC2">
              <w:rPr>
                <w:rFonts w:cstheme="minorHAnsi"/>
                <w:noProof/>
                <w:sz w:val="10"/>
                <w:szCs w:val="10"/>
              </w:rPr>
              <w:br/>
              <w:t>7)   Строятся графики</w:t>
            </w:r>
            <w:r w:rsidRPr="00EE4FC2">
              <w:rPr>
                <w:rFonts w:cstheme="minorHAnsi"/>
                <w:noProof/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</w:rPr>
              <w:t xml:space="preserve">За количественную характеристику длительности переходного процесса принимают время, необходимое выходному сигналу системы для того, чтобы приблизиться к своему установившемуся значению. Часто за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tпп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принимается t=5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l-GR"/>
                </w:rPr>
                <m:t xml:space="preserve"> τ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, где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τ=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p</m:t>
                      </m:r>
                    </m:den>
                  </m:f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Величина 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l-GR"/>
                </w:rPr>
                <m:t>τ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 </m:t>
              </m:r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носит название постоянной </m:t>
              </m:r>
              <w:proofErr w:type="gramStart"/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времени(</m:t>
              </m:r>
              <w:proofErr w:type="gramEnd"/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 секундах</m:t>
              </m:r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>)</w:t>
            </w:r>
            <w:r w:rsidR="00880EA6" w:rsidRPr="00EE4FC2">
              <w:rPr>
                <w:rFonts w:eastAsiaTheme="minorEastAsia" w:cstheme="minorHAnsi"/>
                <w:sz w:val="10"/>
                <w:szCs w:val="10"/>
              </w:rPr>
              <w:t>.</w:t>
            </w:r>
          </w:p>
        </w:tc>
        <w:tc>
          <w:tcPr>
            <w:tcW w:w="3115" w:type="dxa"/>
          </w:tcPr>
          <w:p w14:paraId="28502E26" w14:textId="77777777" w:rsidR="00EE6C8D" w:rsidRPr="00EE4FC2" w:rsidRDefault="00EE6C8D" w:rsidP="00D75795">
            <w:pPr>
              <w:pStyle w:val="a5"/>
              <w:spacing w:line="240" w:lineRule="auto"/>
              <w:ind w:left="0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2816" behindDoc="0" locked="0" layoutInCell="1" allowOverlap="1" wp14:anchorId="093FB6B4" wp14:editId="6C50D08F">
                  <wp:simplePos x="0" y="0"/>
                  <wp:positionH relativeFrom="column">
                    <wp:posOffset>-35649</wp:posOffset>
                  </wp:positionH>
                  <wp:positionV relativeFrom="paragraph">
                    <wp:posOffset>237405</wp:posOffset>
                  </wp:positionV>
                  <wp:extent cx="1689019" cy="463564"/>
                  <wp:effectExtent l="0" t="0" r="6985" b="0"/>
                  <wp:wrapSquare wrapText="bothSides"/>
                  <wp:docPr id="33" name="Рисунок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9078" t="50321" r="15841" b="27687"/>
                          <a:stretch/>
                        </pic:blipFill>
                        <pic:spPr bwMode="auto">
                          <a:xfrm>
                            <a:off x="0" y="0"/>
                            <a:ext cx="1689019" cy="46356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273E1" w:rsidRPr="00EE4FC2">
              <w:rPr>
                <w:b/>
                <w:sz w:val="12"/>
                <w:szCs w:val="12"/>
              </w:rPr>
              <w:t>11. Вторичные (характеристические) параметры четырехполюсника.</w:t>
            </w:r>
            <w:r w:rsidRPr="00EE4FC2">
              <w:rPr>
                <w:b/>
                <w:sz w:val="12"/>
                <w:szCs w:val="12"/>
              </w:rPr>
              <w:br/>
            </w:r>
            <w:r w:rsidRPr="00EE4FC2">
              <w:rPr>
                <w:rFonts w:cstheme="minorHAnsi"/>
                <w:sz w:val="10"/>
                <w:szCs w:val="10"/>
              </w:rPr>
              <w:t xml:space="preserve">Пусть сопротивления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 и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в схемах подобраны так, что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1вх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и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2вх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. Иначе говоря, будем считать, что существуют сопротивления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1с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и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2с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>, которые удовлетворяют следующему условию(рис):</w:t>
            </w:r>
          </w:p>
          <w:p w14:paraId="27073283" w14:textId="77777777" w:rsidR="00EE6C8D" w:rsidRPr="00EE4FC2" w:rsidRDefault="00EE6C8D" w:rsidP="00D75795">
            <w:pPr>
              <w:pStyle w:val="a5"/>
              <w:spacing w:line="240" w:lineRule="auto"/>
              <w:ind w:left="0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Эти сопротивления назовем характеристическим сопротивлением несимметричного четырехполюсника.</w:t>
            </w:r>
          </w:p>
          <w:p w14:paraId="5A2982BC" w14:textId="77777777" w:rsidR="00EE6C8D" w:rsidRPr="00EE4FC2" w:rsidRDefault="00F53B08" w:rsidP="00D75795">
            <w:pPr>
              <w:pStyle w:val="a5"/>
              <w:spacing w:line="240" w:lineRule="auto"/>
              <w:ind w:left="0"/>
              <w:rPr>
                <w:rFonts w:cstheme="minorHAnsi"/>
                <w:sz w:val="10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1с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2с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2с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      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2с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1с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1с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11</m:t>
                      </m:r>
                    </m:sub>
                  </m:sSub>
                </m:den>
              </m:f>
            </m:oMath>
            <w:r w:rsidR="00EE6C8D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 Совместное решение: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1с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den>
                  </m:f>
                </m:e>
              </m:rad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             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2с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</m:den>
                  </m:f>
                </m:e>
              </m:rad>
            </m:oMath>
          </w:p>
          <w:p w14:paraId="05895A84" w14:textId="77777777" w:rsidR="00EE6C8D" w:rsidRPr="00EE4FC2" w:rsidRDefault="00EE6C8D" w:rsidP="00D75795">
            <w:pPr>
              <w:pStyle w:val="a5"/>
              <w:spacing w:line="240" w:lineRule="auto"/>
              <w:ind w:hanging="720"/>
              <w:rPr>
                <w:rFonts w:eastAsiaTheme="minorEastAsia" w:cstheme="minorHAnsi"/>
                <w:iCs/>
                <w:sz w:val="10"/>
                <w:szCs w:val="10"/>
              </w:rPr>
            </w:pPr>
            <w:proofErr w:type="gramStart"/>
            <w:r w:rsidRPr="00EE4FC2">
              <w:rPr>
                <w:rFonts w:cstheme="minorHAnsi"/>
                <w:sz w:val="10"/>
                <w:szCs w:val="10"/>
              </w:rPr>
              <w:t>Введем  еще</w:t>
            </w:r>
            <w:proofErr w:type="gramEnd"/>
            <w:r w:rsidRPr="00EE4FC2">
              <w:rPr>
                <w:rFonts w:cstheme="minorHAnsi"/>
                <w:sz w:val="10"/>
                <w:szCs w:val="10"/>
              </w:rPr>
              <w:t xml:space="preserve"> один параметр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g</m:t>
              </m:r>
            </m:oMath>
            <w:r w:rsidRPr="00EE4FC2">
              <w:rPr>
                <w:rFonts w:cstheme="minorHAnsi"/>
                <w:sz w:val="10"/>
                <w:szCs w:val="10"/>
              </w:rPr>
              <w:t>, который назовем</w:t>
            </w:r>
            <m:oMath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 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-</m:t>
              </m:r>
            </m:oMath>
          </w:p>
          <w:p w14:paraId="016222DE" w14:textId="77777777" w:rsidR="00EE6C8D" w:rsidRPr="00EE4FC2" w:rsidRDefault="00EE6C8D" w:rsidP="00D75795">
            <w:pPr>
              <w:pStyle w:val="a5"/>
              <w:spacing w:line="240" w:lineRule="auto"/>
              <w:ind w:hanging="720"/>
              <w:rPr>
                <w:rFonts w:eastAsiaTheme="minorEastAsia"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мера передачи (коэффициент передачи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>) :</w:t>
            </w:r>
            <w:proofErr w:type="gramEnd"/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c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h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g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22</m:t>
                      </m:r>
                    </m:sub>
                  </m:sSub>
                </m:e>
              </m:rad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   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s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h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g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21</m:t>
                      </m:r>
                    </m:sub>
                  </m:sSub>
                </m:e>
              </m:rad>
            </m:oMath>
          </w:p>
          <w:p w14:paraId="2CE058DF" w14:textId="77777777" w:rsidR="00EE6C8D" w:rsidRPr="00EE4FC2" w:rsidRDefault="00EE6C8D" w:rsidP="00D75795">
            <w:pPr>
              <w:pStyle w:val="a5"/>
              <w:spacing w:line="240" w:lineRule="auto"/>
              <w:ind w:left="0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Эти условия всегда выполнимы, так как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g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может быть комплексной величиной, то есть             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g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a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jb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 , где 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a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-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собственное затухание четырехполюсника;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b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-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коэффициент фазы. </w:t>
            </w:r>
          </w:p>
          <w:p w14:paraId="35BE1BA9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  <w:p w14:paraId="5937EDA9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  <w:tc>
          <w:tcPr>
            <w:tcW w:w="3115" w:type="dxa"/>
          </w:tcPr>
          <w:p w14:paraId="51A544A9" w14:textId="77777777" w:rsidR="00B273E1" w:rsidRPr="00EE4FC2" w:rsidRDefault="002F1F40" w:rsidP="00880EA6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7936" behindDoc="0" locked="0" layoutInCell="1" allowOverlap="1" wp14:anchorId="735DEE7D" wp14:editId="75932B04">
                  <wp:simplePos x="0" y="0"/>
                  <wp:positionH relativeFrom="column">
                    <wp:posOffset>778918</wp:posOffset>
                  </wp:positionH>
                  <wp:positionV relativeFrom="paragraph">
                    <wp:posOffset>1484630</wp:posOffset>
                  </wp:positionV>
                  <wp:extent cx="668655" cy="186055"/>
                  <wp:effectExtent l="0" t="0" r="0" b="4445"/>
                  <wp:wrapSquare wrapText="bothSides"/>
                  <wp:docPr id="36" name="Рисунок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945" t="30683" r="33410" b="63045"/>
                          <a:stretch/>
                        </pic:blipFill>
                        <pic:spPr bwMode="auto">
                          <a:xfrm>
                            <a:off x="0" y="0"/>
                            <a:ext cx="668655" cy="1860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E6C8D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6912" behindDoc="0" locked="0" layoutInCell="1" allowOverlap="1" wp14:anchorId="29E6312A" wp14:editId="7EF8E3B5">
                  <wp:simplePos x="0" y="0"/>
                  <wp:positionH relativeFrom="column">
                    <wp:posOffset>27940</wp:posOffset>
                  </wp:positionH>
                  <wp:positionV relativeFrom="paragraph">
                    <wp:posOffset>1490345</wp:posOffset>
                  </wp:positionV>
                  <wp:extent cx="751205" cy="180340"/>
                  <wp:effectExtent l="0" t="0" r="0" b="0"/>
                  <wp:wrapSquare wrapText="bothSides"/>
                  <wp:docPr id="37" name="Рисунок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3263" t="52927" r="33173" b="41267"/>
                          <a:stretch/>
                        </pic:blipFill>
                        <pic:spPr bwMode="auto">
                          <a:xfrm>
                            <a:off x="0" y="0"/>
                            <a:ext cx="751205" cy="1803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E6C8D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4864" behindDoc="0" locked="0" layoutInCell="1" allowOverlap="1" wp14:anchorId="2D449396" wp14:editId="3ADEACA5">
                  <wp:simplePos x="0" y="0"/>
                  <wp:positionH relativeFrom="column">
                    <wp:posOffset>-13174</wp:posOffset>
                  </wp:positionH>
                  <wp:positionV relativeFrom="paragraph">
                    <wp:posOffset>1170507</wp:posOffset>
                  </wp:positionV>
                  <wp:extent cx="797560" cy="106045"/>
                  <wp:effectExtent l="0" t="0" r="2540" b="8255"/>
                  <wp:wrapSquare wrapText="bothSides"/>
                  <wp:docPr id="34" name="Рисунок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51988" t="40023" r="28007" b="55237"/>
                          <a:stretch/>
                        </pic:blipFill>
                        <pic:spPr bwMode="auto">
                          <a:xfrm>
                            <a:off x="0" y="0"/>
                            <a:ext cx="797560" cy="1060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EE6C8D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85888" behindDoc="0" locked="0" layoutInCell="1" allowOverlap="1" wp14:anchorId="0B9216E7" wp14:editId="7E85510A">
                  <wp:simplePos x="0" y="0"/>
                  <wp:positionH relativeFrom="column">
                    <wp:posOffset>-36284</wp:posOffset>
                  </wp:positionH>
                  <wp:positionV relativeFrom="paragraph">
                    <wp:posOffset>395456</wp:posOffset>
                  </wp:positionV>
                  <wp:extent cx="1554480" cy="498475"/>
                  <wp:effectExtent l="0" t="0" r="7620" b="0"/>
                  <wp:wrapSquare wrapText="bothSides"/>
                  <wp:docPr id="35" name="Рисунок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581" t="51059" r="20252" b="28318"/>
                          <a:stretch/>
                        </pic:blipFill>
                        <pic:spPr bwMode="auto">
                          <a:xfrm>
                            <a:off x="0" y="0"/>
                            <a:ext cx="1554480" cy="49847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273E1" w:rsidRPr="00EE4FC2">
              <w:rPr>
                <w:b/>
                <w:sz w:val="12"/>
                <w:szCs w:val="12"/>
              </w:rPr>
              <w:t xml:space="preserve">12. Переходные процессы в линейной электрической </w:t>
            </w:r>
            <w:r w:rsidR="00B273E1" w:rsidRPr="00EE4FC2">
              <w:rPr>
                <w:b/>
                <w:sz w:val="12"/>
                <w:szCs w:val="12"/>
                <w:lang w:val="en-US"/>
              </w:rPr>
              <w:t>r</w:t>
            </w:r>
            <w:r w:rsidR="00B273E1" w:rsidRPr="00EE4FC2">
              <w:rPr>
                <w:b/>
                <w:sz w:val="12"/>
                <w:szCs w:val="12"/>
              </w:rPr>
              <w:t xml:space="preserve">, </w:t>
            </w:r>
            <w:r w:rsidR="00B273E1" w:rsidRPr="00EE4FC2">
              <w:rPr>
                <w:b/>
                <w:sz w:val="12"/>
                <w:szCs w:val="12"/>
                <w:lang w:val="en-US"/>
              </w:rPr>
              <w:t>L</w:t>
            </w:r>
            <w:r w:rsidR="00B273E1" w:rsidRPr="00EE4FC2">
              <w:rPr>
                <w:b/>
                <w:sz w:val="12"/>
                <w:szCs w:val="12"/>
              </w:rPr>
              <w:t xml:space="preserve"> – цепи при отключении от источника постоянного напряжения. Графики тока и напряжения. Определение времени переходного процесса. Классический метод.</w:t>
            </w:r>
            <w:r w:rsidR="00EE6C8D" w:rsidRPr="00EE4FC2">
              <w:rPr>
                <w:b/>
                <w:sz w:val="12"/>
                <w:szCs w:val="12"/>
              </w:rPr>
              <w:br/>
            </w:r>
            <w:r w:rsidR="00EE6C8D" w:rsidRPr="00EE4FC2">
              <w:rPr>
                <w:rFonts w:cstheme="minorHAnsi"/>
                <w:sz w:val="10"/>
                <w:szCs w:val="10"/>
              </w:rPr>
              <w:t xml:space="preserve">Рассмотрим процесс отключения цепи от источника постоянной ЭДС. После переключения в цепи отсутствует источник </w:t>
            </w:r>
            <w:proofErr w:type="spellStart"/>
            <w:r w:rsidR="00EE6C8D" w:rsidRPr="00EE4FC2">
              <w:rPr>
                <w:rFonts w:cstheme="minorHAnsi"/>
                <w:sz w:val="10"/>
                <w:szCs w:val="10"/>
              </w:rPr>
              <w:t>элект</w:t>
            </w:r>
            <w:proofErr w:type="spellEnd"/>
            <w:r w:rsidR="00EE6C8D" w:rsidRPr="00EE4FC2">
              <w:rPr>
                <w:rFonts w:cstheme="minorHAnsi"/>
                <w:sz w:val="10"/>
                <w:szCs w:val="10"/>
              </w:rPr>
              <w:t xml:space="preserve"> и она описывается однородным дифференциальным уравнением   и следовательно, ток содержит только свободную составляющую </w:t>
            </w:r>
            <w:proofErr w:type="spellStart"/>
            <w:r w:rsidR="00EE6C8D" w:rsidRPr="00EE4FC2">
              <w:rPr>
                <w:rFonts w:cstheme="minorHAnsi"/>
                <w:sz w:val="10"/>
                <w:szCs w:val="10"/>
              </w:rPr>
              <w:t>i</w:t>
            </w:r>
            <w:r w:rsidR="00EE6C8D" w:rsidRPr="00EE4FC2">
              <w:rPr>
                <w:rFonts w:cstheme="minorHAnsi"/>
                <w:sz w:val="10"/>
                <w:szCs w:val="10"/>
                <w:vertAlign w:val="subscript"/>
              </w:rPr>
              <w:t>св</w:t>
            </w:r>
            <w:proofErr w:type="spellEnd"/>
            <w:r w:rsidR="00EE6C8D" w:rsidRPr="00EE4FC2">
              <w:rPr>
                <w:rFonts w:cstheme="minorHAnsi"/>
                <w:sz w:val="10"/>
                <w:szCs w:val="10"/>
              </w:rPr>
              <w:t xml:space="preserve"> = </w:t>
            </w:r>
            <w:proofErr w:type="spellStart"/>
            <w:r w:rsidR="00EE6C8D" w:rsidRPr="00EE4FC2">
              <w:rPr>
                <w:rFonts w:cstheme="minorHAnsi"/>
                <w:sz w:val="10"/>
                <w:szCs w:val="10"/>
              </w:rPr>
              <w:t>Ае</w:t>
            </w:r>
            <w:r w:rsidR="00EE6C8D" w:rsidRPr="00EE4FC2">
              <w:rPr>
                <w:rFonts w:cstheme="minorHAnsi"/>
                <w:sz w:val="10"/>
                <w:szCs w:val="10"/>
                <w:vertAlign w:val="superscript"/>
              </w:rPr>
              <w:t>pt</w:t>
            </w:r>
            <w:proofErr w:type="spellEnd"/>
            <w:r w:rsidR="00EE6C8D" w:rsidRPr="00EE4FC2">
              <w:rPr>
                <w:rFonts w:cstheme="minorHAnsi"/>
                <w:sz w:val="10"/>
                <w:szCs w:val="10"/>
                <w:vertAlign w:val="superscript"/>
              </w:rPr>
              <w:t xml:space="preserve">                                          </w:t>
            </w:r>
            <w:r w:rsidR="00EE6C8D" w:rsidRPr="00EE4FC2">
              <w:rPr>
                <w:rFonts w:cstheme="minorHAnsi"/>
                <w:sz w:val="10"/>
                <w:szCs w:val="10"/>
              </w:rPr>
              <w:t xml:space="preserve">Корнем характеристического уравнения </w:t>
            </w:r>
            <w:proofErr w:type="spellStart"/>
            <w:r w:rsidR="00EE6C8D" w:rsidRPr="00EE4FC2">
              <w:rPr>
                <w:rFonts w:cstheme="minorHAnsi"/>
                <w:sz w:val="10"/>
                <w:szCs w:val="10"/>
              </w:rPr>
              <w:t>Lp</w:t>
            </w:r>
            <w:proofErr w:type="spellEnd"/>
            <w:r w:rsidR="00EE6C8D" w:rsidRPr="00EE4FC2">
              <w:rPr>
                <w:rFonts w:cstheme="minorHAnsi"/>
                <w:sz w:val="10"/>
                <w:szCs w:val="10"/>
              </w:rPr>
              <w:t>+(</w:t>
            </w:r>
            <w:proofErr w:type="spellStart"/>
            <w:r w:rsidR="00EE6C8D" w:rsidRPr="00EE4FC2">
              <w:rPr>
                <w:rFonts w:cstheme="minorHAnsi"/>
                <w:sz w:val="10"/>
                <w:szCs w:val="10"/>
              </w:rPr>
              <w:t>R+r</w:t>
            </w:r>
            <w:proofErr w:type="spellEnd"/>
            <w:r w:rsidR="00EE6C8D" w:rsidRPr="00EE4FC2">
              <w:rPr>
                <w:rFonts w:cstheme="minorHAnsi"/>
                <w:sz w:val="10"/>
                <w:szCs w:val="10"/>
              </w:rPr>
              <w:t>)=0 является p=-(</w:t>
            </w:r>
            <w:proofErr w:type="spellStart"/>
            <w:r w:rsidR="00EE6C8D" w:rsidRPr="00EE4FC2">
              <w:rPr>
                <w:rFonts w:cstheme="minorHAnsi"/>
                <w:sz w:val="10"/>
                <w:szCs w:val="10"/>
              </w:rPr>
              <w:t>R+r</w:t>
            </w:r>
            <w:proofErr w:type="spellEnd"/>
            <w:r w:rsidR="00EE6C8D" w:rsidRPr="00EE4FC2">
              <w:rPr>
                <w:rFonts w:cstheme="minorHAnsi"/>
                <w:sz w:val="10"/>
                <w:szCs w:val="10"/>
              </w:rPr>
              <w:t>)/L. .</w:t>
            </w:r>
            <w:r w:rsidR="00EE6C8D"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="00EE6C8D" w:rsidRPr="00EE4FC2">
              <w:rPr>
                <w:rFonts w:cstheme="minorHAnsi"/>
                <w:sz w:val="10"/>
                <w:szCs w:val="10"/>
              </w:rPr>
              <w:t>(0_)=</w:t>
            </w:r>
            <w:proofErr w:type="spellStart"/>
            <w:r w:rsidR="00EE6C8D"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proofErr w:type="spellEnd"/>
            <w:r w:rsidR="00EE6C8D" w:rsidRPr="00EE4FC2">
              <w:rPr>
                <w:rFonts w:cstheme="minorHAnsi"/>
                <w:sz w:val="10"/>
                <w:szCs w:val="10"/>
              </w:rPr>
              <w:t>(0+)=</w:t>
            </w:r>
            <w:r w:rsidR="00EE6C8D"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="00EE6C8D" w:rsidRPr="00EE4FC2">
              <w:rPr>
                <w:rFonts w:cstheme="minorHAnsi"/>
                <w:sz w:val="10"/>
                <w:szCs w:val="10"/>
              </w:rPr>
              <w:t xml:space="preserve"> / </w:t>
            </w:r>
            <w:r w:rsidR="00EE6C8D"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="00EE6C8D" w:rsidRPr="00EE4FC2">
              <w:rPr>
                <w:rFonts w:cstheme="minorHAnsi"/>
                <w:sz w:val="10"/>
                <w:szCs w:val="10"/>
              </w:rPr>
              <w:t xml:space="preserve">; </w:t>
            </w:r>
            <w:r w:rsidR="00EE6C8D"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="00EE6C8D" w:rsidRPr="00EE4FC2">
              <w:rPr>
                <w:rFonts w:cstheme="minorHAnsi"/>
                <w:sz w:val="10"/>
                <w:szCs w:val="10"/>
              </w:rPr>
              <w:t xml:space="preserve"> уст=0; </w:t>
            </w:r>
            <w:r w:rsidR="00EE6C8D" w:rsidRPr="00EE4FC2">
              <w:rPr>
                <w:rFonts w:cstheme="minorHAnsi"/>
                <w:sz w:val="10"/>
                <w:szCs w:val="10"/>
                <w:lang w:val="en-US"/>
              </w:rPr>
              <w:t>A</w:t>
            </w:r>
            <w:r w:rsidR="00EE6C8D" w:rsidRPr="00EE4FC2">
              <w:rPr>
                <w:rFonts w:cstheme="minorHAnsi"/>
                <w:sz w:val="10"/>
                <w:szCs w:val="10"/>
              </w:rPr>
              <w:t>=</w:t>
            </w:r>
            <w:proofErr w:type="spellStart"/>
            <w:r w:rsidR="00EE6C8D"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proofErr w:type="spellEnd"/>
            <w:r w:rsidR="00EE6C8D" w:rsidRPr="00EE4FC2">
              <w:rPr>
                <w:rFonts w:cstheme="minorHAnsi"/>
                <w:sz w:val="10"/>
                <w:szCs w:val="10"/>
              </w:rPr>
              <w:t>(0_)=</w:t>
            </w:r>
            <w:r w:rsidR="00EE6C8D"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="00EE6C8D" w:rsidRPr="00EE4FC2">
              <w:rPr>
                <w:rFonts w:cstheme="minorHAnsi"/>
                <w:sz w:val="10"/>
                <w:szCs w:val="10"/>
              </w:rPr>
              <w:t>/</w:t>
            </w:r>
            <w:r w:rsidR="00EE6C8D"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="00EE6C8D" w:rsidRPr="00EE4FC2">
              <w:rPr>
                <w:rFonts w:cstheme="minorHAnsi"/>
                <w:sz w:val="10"/>
                <w:szCs w:val="10"/>
              </w:rPr>
              <w:t xml:space="preserve">. </w:t>
            </w:r>
            <w:r w:rsidR="00EE6C8D" w:rsidRPr="00EE4FC2">
              <w:rPr>
                <w:rFonts w:cstheme="minorHAnsi"/>
                <w:noProof/>
                <w:sz w:val="10"/>
                <w:szCs w:val="10"/>
              </w:rPr>
              <w:t xml:space="preserve">Таким образом: </w:t>
            </w:r>
            <w:r w:rsidRPr="00EE4FC2">
              <w:rPr>
                <w:rFonts w:cstheme="minorHAnsi"/>
                <w:sz w:val="10"/>
                <w:szCs w:val="10"/>
              </w:rPr>
              <w:t xml:space="preserve">За </w:t>
            </w:r>
            <w:r w:rsidR="00EE6C8D" w:rsidRPr="00EE4FC2">
              <w:rPr>
                <w:rFonts w:cstheme="minorHAnsi"/>
                <w:sz w:val="10"/>
                <w:szCs w:val="10"/>
              </w:rPr>
              <w:t xml:space="preserve">количественную характеристику длительности переходного процесса принимают время, необходимое выходному сигналу системы для того, чтобы приблизиться к своему установившемуся значению. Часто за </w:t>
            </w:r>
            <w:proofErr w:type="spellStart"/>
            <w:r w:rsidR="00EE6C8D" w:rsidRPr="00EE4FC2">
              <w:rPr>
                <w:rFonts w:cstheme="minorHAnsi"/>
                <w:sz w:val="10"/>
                <w:szCs w:val="10"/>
              </w:rPr>
              <w:t>tпп</w:t>
            </w:r>
            <w:proofErr w:type="spellEnd"/>
            <w:r w:rsidR="00EE6C8D" w:rsidRPr="00EE4FC2">
              <w:rPr>
                <w:rFonts w:cstheme="minorHAnsi"/>
                <w:sz w:val="10"/>
                <w:szCs w:val="10"/>
              </w:rPr>
              <w:t xml:space="preserve"> принимается t=5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l-GR"/>
                </w:rPr>
                <m:t xml:space="preserve"> τ</m:t>
              </m:r>
            </m:oMath>
            <w:r w:rsidR="00EE6C8D" w:rsidRPr="00EE4FC2">
              <w:rPr>
                <w:rFonts w:cstheme="minorHAnsi"/>
                <w:sz w:val="10"/>
                <w:szCs w:val="10"/>
              </w:rPr>
              <w:t xml:space="preserve">, где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τ=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p</m:t>
                      </m:r>
                    </m:den>
                  </m:f>
                </m:e>
              </m:d>
            </m:oMath>
            <w:r w:rsidR="00EE6C8D"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Величина 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l-GR"/>
                </w:rPr>
                <m:t>τ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 </m:t>
              </m:r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носит название постоянной </m:t>
              </m:r>
              <w:proofErr w:type="gramStart"/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времени(</m:t>
              </m:r>
              <w:proofErr w:type="gramEnd"/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 секундах</m:t>
              </m:r>
            </m:oMath>
            <w:r w:rsidR="00EE6C8D" w:rsidRPr="00EE4FC2">
              <w:rPr>
                <w:rFonts w:eastAsiaTheme="minorEastAsia" w:cstheme="minorHAnsi"/>
                <w:sz w:val="10"/>
                <w:szCs w:val="10"/>
              </w:rPr>
              <w:t>)</w:t>
            </w:r>
            <w:r w:rsidR="00880EA6" w:rsidRPr="00EE4FC2">
              <w:rPr>
                <w:rFonts w:eastAsiaTheme="minorEastAsia" w:cstheme="minorHAnsi"/>
                <w:sz w:val="10"/>
                <w:szCs w:val="10"/>
              </w:rPr>
              <w:t>.</w:t>
            </w:r>
          </w:p>
        </w:tc>
      </w:tr>
      <w:tr w:rsidR="00EE4FC2" w:rsidRPr="00EE4FC2" w14:paraId="7368DDF9" w14:textId="77777777" w:rsidTr="00D92165">
        <w:tc>
          <w:tcPr>
            <w:tcW w:w="3115" w:type="dxa"/>
          </w:tcPr>
          <w:p w14:paraId="7C704E47" w14:textId="77777777" w:rsidR="000A7B4E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13. Параметры холостого хода и короткого замыкания. Определение основных первичных (форма А) и характеристических параметров четырехполюсника через параметры холостого хода и короткого замыкания.</w:t>
            </w:r>
            <w:r w:rsidR="00B721A6" w:rsidRPr="00EE4FC2">
              <w:rPr>
                <w:b/>
                <w:sz w:val="12"/>
                <w:szCs w:val="12"/>
              </w:rPr>
              <w:br/>
            </w:r>
            <w:r w:rsidR="000A7B4E" w:rsidRPr="00EE4FC2">
              <w:rPr>
                <w:noProof/>
                <w:lang w:eastAsia="ru-RU"/>
              </w:rPr>
              <w:drawing>
                <wp:inline distT="0" distB="0" distL="0" distR="0" wp14:anchorId="5B82E484" wp14:editId="47858DC5">
                  <wp:extent cx="1583356" cy="1047711"/>
                  <wp:effectExtent l="0" t="0" r="0" b="635"/>
                  <wp:docPr id="164" name="Рисунок 164" descr="C:\Users\tobi zhopa\Pictures\Screenshots\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tobi zhopa\Pictures\Screenshots\1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9324"/>
                          <a:stretch/>
                        </pic:blipFill>
                        <pic:spPr bwMode="auto">
                          <a:xfrm>
                            <a:off x="0" y="0"/>
                            <a:ext cx="1607445" cy="10636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A7B4E" w:rsidRPr="00EE4FC2">
              <w:rPr>
                <w:noProof/>
                <w:lang w:eastAsia="ru-RU"/>
              </w:rPr>
              <w:lastRenderedPageBreak/>
              <w:drawing>
                <wp:inline distT="0" distB="0" distL="0" distR="0" wp14:anchorId="699C9508" wp14:editId="370E4546">
                  <wp:extent cx="1689234" cy="1014511"/>
                  <wp:effectExtent l="0" t="0" r="6350" b="0"/>
                  <wp:docPr id="169" name="Рисунок 169" descr="C:\Users\tobi zhopa\Pictures\Screenshots\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tobi zhopa\Pictures\Screenshots\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10396" cy="10272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A7B4E" w:rsidRPr="00EE4FC2">
              <w:rPr>
                <w:noProof/>
                <w:lang w:eastAsia="ru-RU"/>
              </w:rPr>
              <w:drawing>
                <wp:inline distT="0" distB="0" distL="0" distR="0" wp14:anchorId="39846173" wp14:editId="269B5C82">
                  <wp:extent cx="1715122" cy="803709"/>
                  <wp:effectExtent l="0" t="0" r="0" b="0"/>
                  <wp:docPr id="170" name="Рисунок 170" descr="C:\Users\tobi zhopa\Pictures\Screenshots\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tobi zhopa\Pictures\Screenshots\3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7166"/>
                          <a:stretch/>
                        </pic:blipFill>
                        <pic:spPr bwMode="auto">
                          <a:xfrm>
                            <a:off x="0" y="0"/>
                            <a:ext cx="1739599" cy="8151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A7B4E" w:rsidRPr="00EE4FC2">
              <w:rPr>
                <w:noProof/>
                <w:lang w:eastAsia="ru-RU"/>
              </w:rPr>
              <w:drawing>
                <wp:inline distT="0" distB="0" distL="0" distR="0" wp14:anchorId="3138B800" wp14:editId="67F7AA7E">
                  <wp:extent cx="1688985" cy="789272"/>
                  <wp:effectExtent l="0" t="0" r="6985" b="0"/>
                  <wp:docPr id="171" name="Рисунок 171" descr="C:\Users\tobi zhopa\Pictures\Screenshots\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C:\Users\tobi zhopa\Pictures\Screenshots\4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1471"/>
                          <a:stretch/>
                        </pic:blipFill>
                        <pic:spPr bwMode="auto">
                          <a:xfrm>
                            <a:off x="0" y="0"/>
                            <a:ext cx="1716515" cy="8021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A7B4E" w:rsidRPr="00EE4FC2">
              <w:rPr>
                <w:noProof/>
                <w:lang w:eastAsia="ru-RU"/>
              </w:rPr>
              <w:drawing>
                <wp:inline distT="0" distB="0" distL="0" distR="0" wp14:anchorId="2354A374" wp14:editId="010F6067">
                  <wp:extent cx="1722416" cy="943276"/>
                  <wp:effectExtent l="0" t="0" r="0" b="9525"/>
                  <wp:docPr id="172" name="Рисунок 172" descr="C:\Users\tobi zhopa\Pictures\Screenshots\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tobi zhopa\Pictures\Screenshots\5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0243"/>
                          <a:stretch/>
                        </pic:blipFill>
                        <pic:spPr bwMode="auto">
                          <a:xfrm>
                            <a:off x="0" y="0"/>
                            <a:ext cx="1743939" cy="9550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A7B4E" w:rsidRPr="00EE4FC2">
              <w:rPr>
                <w:noProof/>
                <w:lang w:eastAsia="ru-RU"/>
              </w:rPr>
              <w:drawing>
                <wp:inline distT="0" distB="0" distL="0" distR="0" wp14:anchorId="45F1F8EE" wp14:editId="6EE78E10">
                  <wp:extent cx="1848050" cy="1077823"/>
                  <wp:effectExtent l="0" t="0" r="0" b="8255"/>
                  <wp:docPr id="173" name="Рисунок 173" descr="C:\Users\tobi zhopa\Pictures\Screenshots\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C:\Users\tobi zhopa\Pictures\Screenshots\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3840" cy="10870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A7B4E" w:rsidRPr="00EE4FC2">
              <w:rPr>
                <w:noProof/>
                <w:lang w:eastAsia="ru-RU"/>
              </w:rPr>
              <w:drawing>
                <wp:inline distT="0" distB="0" distL="0" distR="0" wp14:anchorId="4441EBAE" wp14:editId="2FFB5365">
                  <wp:extent cx="1756610" cy="1085173"/>
                  <wp:effectExtent l="0" t="0" r="0" b="1270"/>
                  <wp:docPr id="174" name="Рисунок 174" descr="C:\Users\tobi zhopa\Pictures\Screenshots\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tobi zhopa\Pictures\Screenshots\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78525" cy="10987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B77E683" w14:textId="77777777" w:rsidR="000A7B4E" w:rsidRPr="00EE4FC2" w:rsidRDefault="00B273E1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14. Переходные процессы в линейной электрической цепи. Классический метод. Определение свободной составляющей, установившегося режима. Характеристическое уравнение. Постоянная интегрирования. Алгоритм решения классическим методом.</w:t>
            </w:r>
            <w:r w:rsidR="000A7B4E" w:rsidRPr="00EE4FC2">
              <w:rPr>
                <w:b/>
                <w:sz w:val="12"/>
                <w:szCs w:val="12"/>
              </w:rPr>
              <w:br/>
            </w:r>
            <w:r w:rsidR="000A7B4E" w:rsidRPr="00EE4FC2">
              <w:rPr>
                <w:rFonts w:cstheme="minorHAnsi"/>
                <w:sz w:val="10"/>
                <w:szCs w:val="10"/>
              </w:rPr>
              <w:t xml:space="preserve">Наступлению установившегося процесса, отличного от первоначального режима работы цепи, предшествует, как правило, переходный процесс, при котором напряжения и токи изменяются </w:t>
            </w:r>
            <w:proofErr w:type="spellStart"/>
            <w:r w:rsidR="000A7B4E" w:rsidRPr="00EE4FC2">
              <w:rPr>
                <w:rFonts w:cstheme="minorHAnsi"/>
                <w:sz w:val="10"/>
                <w:szCs w:val="10"/>
              </w:rPr>
              <w:t>непериодически</w:t>
            </w:r>
            <w:proofErr w:type="spellEnd"/>
            <w:r w:rsidR="000A7B4E" w:rsidRPr="00EE4FC2">
              <w:rPr>
                <w:rFonts w:cstheme="minorHAnsi"/>
                <w:sz w:val="10"/>
                <w:szCs w:val="10"/>
              </w:rPr>
              <w:t>.</w:t>
            </w:r>
          </w:p>
          <w:p w14:paraId="41D31F02" w14:textId="77777777" w:rsidR="000A7B4E" w:rsidRPr="00EE4FC2" w:rsidRDefault="000A7B4E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Переход от одного режима работы цепи к другому может быть вызван изменением параметров или схемы цепи, называемом в общем случае в электротехнике коммутацией.</w:t>
            </w:r>
          </w:p>
          <w:p w14:paraId="5B596D76" w14:textId="77777777" w:rsidR="000A7B4E" w:rsidRPr="00EE4FC2" w:rsidRDefault="000A7B4E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lastRenderedPageBreak/>
              <w:drawing>
                <wp:inline distT="0" distB="0" distL="0" distR="0" wp14:anchorId="57BB13B8" wp14:editId="3EF0655E">
                  <wp:extent cx="1862488" cy="1300876"/>
                  <wp:effectExtent l="0" t="0" r="4445" b="0"/>
                  <wp:docPr id="175" name="Рисунок 175" descr="C:\Users\tobi zhopa\Pictures\Screenshots\Снимок экрана (59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tobi zhopa\Pictures\Screenshots\Снимок экрана (59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1573" cy="13142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C92AA0" w14:textId="77777777" w:rsidR="00B273E1" w:rsidRPr="00EE4FC2" w:rsidRDefault="000A7B4E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76D93BA" wp14:editId="31C91279">
                  <wp:extent cx="1801194" cy="1141253"/>
                  <wp:effectExtent l="0" t="0" r="8890" b="1905"/>
                  <wp:docPr id="176" name="Рисунок 176" descr="C:\Users\tobi zhopa\Pictures\Screenshots\Снимок экрана (60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C:\Users\tobi zhopa\Pictures\Screenshots\Снимок экрана (60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12798" cy="11486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>Алгоритм:</w:t>
            </w:r>
            <w:r w:rsidRPr="00EE4FC2">
              <w:rPr>
                <w:rFonts w:cstheme="minorHAnsi"/>
                <w:sz w:val="10"/>
                <w:szCs w:val="10"/>
              </w:rPr>
              <w:br/>
              <w:t>1Расчет условий до коммутации и определение начальных параметров</w:t>
            </w:r>
            <w:r w:rsidRPr="00EE4FC2">
              <w:rPr>
                <w:rFonts w:cstheme="minorHAnsi"/>
                <w:sz w:val="10"/>
                <w:szCs w:val="10"/>
              </w:rPr>
              <w:br/>
              <w:t>2Расчет условий в установившемся режиме</w:t>
            </w:r>
            <w:r w:rsidRPr="00EE4FC2">
              <w:rPr>
                <w:rFonts w:cstheme="minorHAnsi"/>
                <w:sz w:val="10"/>
                <w:szCs w:val="10"/>
              </w:rPr>
              <w:br/>
              <w:t xml:space="preserve">3Характеристическое уравнение </w:t>
            </w:r>
            <w:r w:rsidRPr="00EE4FC2">
              <w:rPr>
                <w:rFonts w:cstheme="minorHAnsi"/>
                <w:sz w:val="10"/>
                <w:szCs w:val="10"/>
              </w:rPr>
              <w:br/>
              <w:t xml:space="preserve">4Определение ЗНУ на основе ННУ и законов Кирхгофа для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br/>
              <w:t>5Определение постоянных интегрирования</w:t>
            </w:r>
            <w:r w:rsidRPr="00EE4FC2">
              <w:rPr>
                <w:rFonts w:cstheme="minorHAnsi"/>
                <w:sz w:val="10"/>
                <w:szCs w:val="10"/>
              </w:rPr>
              <w:br/>
              <w:t>6Полные переходные токи/напряжения</w:t>
            </w:r>
            <w:r w:rsidRPr="00EE4FC2">
              <w:rPr>
                <w:rFonts w:cstheme="minorHAnsi"/>
                <w:sz w:val="10"/>
                <w:szCs w:val="10"/>
              </w:rPr>
              <w:br/>
              <w:t>7Графики</w:t>
            </w:r>
          </w:p>
        </w:tc>
        <w:tc>
          <w:tcPr>
            <w:tcW w:w="3115" w:type="dxa"/>
          </w:tcPr>
          <w:p w14:paraId="1074FF0A" w14:textId="77777777" w:rsidR="000A7B4E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15. Входное сопротивление четырехполюсника при согласованной и несогласованной нагрузке.</w:t>
            </w:r>
            <w:r w:rsidR="000A7B4E" w:rsidRPr="00EE4FC2">
              <w:rPr>
                <w:b/>
                <w:sz w:val="12"/>
                <w:szCs w:val="12"/>
              </w:rPr>
              <w:br/>
            </w:r>
            <w:r w:rsidR="000A7B4E" w:rsidRPr="00EE4FC2">
              <w:rPr>
                <w:b/>
                <w:noProof/>
                <w:lang w:eastAsia="ru-RU"/>
              </w:rPr>
              <w:drawing>
                <wp:inline distT="0" distB="0" distL="0" distR="0" wp14:anchorId="09D685E0" wp14:editId="05DA94A8">
                  <wp:extent cx="1771048" cy="1003514"/>
                  <wp:effectExtent l="0" t="0" r="635" b="6350"/>
                  <wp:docPr id="177" name="Рисунок 177" descr="C:\Users\tobi zhopa\Pictures\Screenshots\Снимок экрана (62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tobi zhopa\Pictures\Screenshots\Снимок экрана (62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4167" cy="10166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A7B4E" w:rsidRPr="00EE4FC2">
              <w:rPr>
                <w:b/>
                <w:noProof/>
                <w:lang w:eastAsia="ru-RU"/>
              </w:rPr>
              <w:drawing>
                <wp:inline distT="0" distB="0" distL="0" distR="0" wp14:anchorId="2D859FF0" wp14:editId="7A5588C9">
                  <wp:extent cx="1828165" cy="1078029"/>
                  <wp:effectExtent l="0" t="0" r="635" b="8255"/>
                  <wp:docPr id="178" name="Рисунок 178" descr="C:\Users\tobi zhopa\Pictures\Screenshots\Снимок экрана (6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C:\Users\tobi zhopa\Pictures\Screenshots\Снимок экрана (63)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7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12247"/>
                          <a:stretch/>
                        </pic:blipFill>
                        <pic:spPr bwMode="auto">
                          <a:xfrm>
                            <a:off x="0" y="0"/>
                            <a:ext cx="1847965" cy="1089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A7B4E" w:rsidRPr="00EE4FC2">
              <w:rPr>
                <w:b/>
                <w:noProof/>
                <w:lang w:eastAsia="ru-RU"/>
              </w:rPr>
              <w:lastRenderedPageBreak/>
              <w:drawing>
                <wp:inline distT="0" distB="0" distL="0" distR="0" wp14:anchorId="3E6D759D" wp14:editId="0845E5C6">
                  <wp:extent cx="1784312" cy="802807"/>
                  <wp:effectExtent l="0" t="0" r="6985" b="0"/>
                  <wp:docPr id="179" name="Рисунок 179" descr="C:\Users\tobi zhopa\Pictures\Screenshots\Снимок экрана (66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tobi zhopa\Pictures\Screenshots\Снимок экрана (66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98332" cy="8091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A7B4E" w:rsidRPr="00EE4FC2">
              <w:rPr>
                <w:b/>
                <w:noProof/>
                <w:lang w:eastAsia="ru-RU"/>
              </w:rPr>
              <w:drawing>
                <wp:inline distT="0" distB="0" distL="0" distR="0" wp14:anchorId="7C8C9952" wp14:editId="38E2C810">
                  <wp:extent cx="1671332" cy="967339"/>
                  <wp:effectExtent l="0" t="0" r="5080" b="4445"/>
                  <wp:docPr id="180" name="Рисунок 180" descr="C:\Users\tobi zhopa\Pictures\Screenshots\Снимок экрана (6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C:\Users\tobi zhopa\Pictures\Screenshots\Снимок экрана (6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89646" cy="97793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FC2" w:rsidRPr="00EE4FC2" w14:paraId="06EC17C4" w14:textId="77777777" w:rsidTr="00D92165">
        <w:tc>
          <w:tcPr>
            <w:tcW w:w="3115" w:type="dxa"/>
          </w:tcPr>
          <w:p w14:paraId="19189444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 xml:space="preserve">16.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>, С – цепи при подключении к источнику постоянного напряжения. Колебательный процесс. Графики тока и напряжения. Время переходного процесса. Классический метод.</w:t>
            </w:r>
          </w:p>
          <w:p w14:paraId="5EFCC374" w14:textId="77777777" w:rsidR="00B273E1" w:rsidRPr="00EE4FC2" w:rsidRDefault="00F62C95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6F21EF97" wp14:editId="03F175A3">
                  <wp:extent cx="1831905" cy="1244578"/>
                  <wp:effectExtent l="0" t="0" r="0" b="0"/>
                  <wp:docPr id="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1905" cy="12445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21E30F4F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17. Характеристические (вторичные) параметры четырехполюсника.</w:t>
            </w:r>
          </w:p>
          <w:p w14:paraId="1ECF1F32" w14:textId="77777777" w:rsidR="00B273E1" w:rsidRPr="00EE4FC2" w:rsidRDefault="00F62C95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613A9267" wp14:editId="1F0F6F5C">
                  <wp:extent cx="1709606" cy="1267418"/>
                  <wp:effectExtent l="0" t="0" r="5080" b="9525"/>
                  <wp:docPr id="5" name="Рисунок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78"/>
                          <a:srcRect l="3265" t="-8" r="2046" b="8"/>
                          <a:stretch/>
                        </pic:blipFill>
                        <pic:spPr bwMode="auto">
                          <a:xfrm>
                            <a:off x="0" y="0"/>
                            <a:ext cx="1719339" cy="12746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0AEC7E4F" w14:textId="77777777" w:rsidR="00F62C95" w:rsidRPr="00EE4FC2" w:rsidRDefault="00F62C95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2E2FCC27" wp14:editId="7AB7C2B1">
                  <wp:extent cx="1539611" cy="1010052"/>
                  <wp:effectExtent l="0" t="0" r="3810" b="0"/>
                  <wp:docPr id="6" name="Рисунок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60450" cy="10237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DB65892" w14:textId="77777777" w:rsidR="00F62C95" w:rsidRPr="00EE4FC2" w:rsidRDefault="00F62C95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76B4E7EC" wp14:editId="15325108">
                  <wp:extent cx="1307632" cy="1028214"/>
                  <wp:effectExtent l="0" t="0" r="6985" b="635"/>
                  <wp:docPr id="7" name="Рисунок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12263" cy="10318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7709189" w14:textId="77777777" w:rsidR="00F62C95" w:rsidRPr="00EE4FC2" w:rsidRDefault="00F62C95" w:rsidP="00EE4FC2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lastRenderedPageBreak/>
              <w:drawing>
                <wp:inline distT="0" distB="0" distL="0" distR="0" wp14:anchorId="465B62F8" wp14:editId="3AF08D60">
                  <wp:extent cx="1351336" cy="1036051"/>
                  <wp:effectExtent l="0" t="0" r="1270" b="0"/>
                  <wp:docPr id="8" name="Рисунок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5356" cy="1046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448C0CF6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 xml:space="preserve">18.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>, С – цепи при подключении к источнику постоянного напряжения. Графики тока и напряжения. Время переходного процесса. Классический метод. Критический процесс.</w:t>
            </w:r>
          </w:p>
          <w:p w14:paraId="4BDA0B30" w14:textId="77777777" w:rsidR="00B273E1" w:rsidRPr="00EE4FC2" w:rsidRDefault="007474D3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396C6814" wp14:editId="0EE196B1">
                  <wp:extent cx="1957705" cy="1459019"/>
                  <wp:effectExtent l="0" t="0" r="4445" b="8255"/>
                  <wp:docPr id="9" name="Рисунок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8506" cy="14670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FC2" w:rsidRPr="00EE4FC2" w14:paraId="5EC59DC3" w14:textId="77777777" w:rsidTr="00D92165">
        <w:tc>
          <w:tcPr>
            <w:tcW w:w="3115" w:type="dxa"/>
          </w:tcPr>
          <w:p w14:paraId="2A588030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 xml:space="preserve">19. Передаточная функция четырехполюсника. Амплитудно-частотная и </w:t>
            </w:r>
            <w:proofErr w:type="spellStart"/>
            <w:r w:rsidRPr="00EE4FC2">
              <w:rPr>
                <w:b/>
                <w:sz w:val="12"/>
                <w:szCs w:val="12"/>
              </w:rPr>
              <w:t>фазочастотная</w:t>
            </w:r>
            <w:proofErr w:type="spellEnd"/>
            <w:r w:rsidRPr="00EE4FC2">
              <w:rPr>
                <w:b/>
                <w:sz w:val="12"/>
                <w:szCs w:val="12"/>
              </w:rPr>
              <w:t xml:space="preserve"> характеристики. Пример</w:t>
            </w:r>
          </w:p>
          <w:p w14:paraId="203A7DF1" w14:textId="77777777" w:rsidR="00B273E1" w:rsidRPr="00EE4FC2" w:rsidRDefault="00B273E1" w:rsidP="00D75795">
            <w:pPr>
              <w:spacing w:after="0" w:line="240" w:lineRule="auto"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Передаточной функцией называется зависимость от частоты отношение комплексных амплитуд или комплексных величин на выходе и входе четырехполюсника при заданном режиме передачи. Передаточные функции, соответствующие отношению одноименных электрических величин – коэффициент передачи по напряжению: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  <w:r w:rsidRPr="00EE4FC2">
              <w:rPr>
                <w:rFonts w:cstheme="minorHAnsi"/>
                <w:sz w:val="10"/>
                <w:szCs w:val="10"/>
              </w:rPr>
              <w:t xml:space="preserve">, коэффициент передачи по току: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  <w:r w:rsidRPr="00EE4FC2">
              <w:rPr>
                <w:rFonts w:cstheme="minorHAnsi"/>
                <w:sz w:val="10"/>
                <w:szCs w:val="10"/>
              </w:rPr>
              <w:t xml:space="preserve">, где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 и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-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безразмерные, зависящие от частоты величины. Отношение разноименных электрических величин- передаточное сопротивление: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Z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  <w:r w:rsidRPr="00EE4FC2">
              <w:rPr>
                <w:rFonts w:cstheme="minorHAnsi"/>
                <w:sz w:val="10"/>
                <w:szCs w:val="10"/>
              </w:rPr>
              <w:t xml:space="preserve">, передаточная проводимость: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Y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</m:oMath>
            <w:r w:rsidRPr="00EE4FC2">
              <w:rPr>
                <w:rFonts w:cstheme="minorHAnsi"/>
                <w:sz w:val="10"/>
                <w:szCs w:val="10"/>
              </w:rPr>
              <w:t xml:space="preserve">. Выразим через коэффициенты формы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 xml:space="preserve">: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12</m:t>
                      </m:r>
                    </m:sub>
                  </m:sSub>
                </m:den>
              </m:f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, 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22</m:t>
                      </m:r>
                    </m:sub>
                  </m:sSub>
                </m:den>
              </m:f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</w:t>
            </w:r>
            <w:r w:rsidRPr="00EE4FC2">
              <w:rPr>
                <w:rFonts w:cstheme="minorHAnsi"/>
                <w:sz w:val="10"/>
                <w:szCs w:val="10"/>
              </w:rPr>
              <w:t xml:space="preserve">Эти коэффициенты в режиме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х.х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. и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к.з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.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H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х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,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 H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к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22</m:t>
                      </m:r>
                    </m:sub>
                  </m:sSub>
                </m:den>
              </m:f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</w:t>
            </w:r>
            <w:r w:rsidRPr="00EE4FC2">
              <w:rPr>
                <w:rFonts w:cstheme="minorHAnsi"/>
                <w:sz w:val="10"/>
                <w:szCs w:val="10"/>
              </w:rPr>
              <w:t xml:space="preserve">В случае обратной передачи: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H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х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22</m:t>
                      </m:r>
                    </m:sub>
                  </m:sSub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H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к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11</m:t>
                      </m:r>
                    </m:sub>
                  </m:sSub>
                </m:den>
              </m:f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</w:t>
            </w: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br/>
              <w:t xml:space="preserve">Пример: 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Определить коэффициент передачи по напряжению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F5ECC74" wp14:editId="72D67B45">
                  <wp:extent cx="179455" cy="73025"/>
                  <wp:effectExtent l="0" t="0" r="0" b="3175"/>
                  <wp:docPr id="24" name="Рисунок 24" descr="https://siblec.ru/img/17/r1/img/Image27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siblec.ru/img/17/r1/img/Image27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833" cy="760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 АЧХ и ФЧХ.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br/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943ED18" wp14:editId="2DEB8245">
                  <wp:extent cx="649605" cy="82965"/>
                  <wp:effectExtent l="0" t="0" r="0" b="0"/>
                  <wp:docPr id="25" name="Рисунок 25" descr="https://siblec.ru/img/17/r1/img/Image28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siblec.ru/img/17/r1/img/Image28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97655" cy="89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Комплексная функция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EF14EA8" wp14:editId="4A6368B5">
                  <wp:extent cx="180975" cy="75356"/>
                  <wp:effectExtent l="0" t="0" r="0" b="1270"/>
                  <wp:docPr id="26" name="Рисунок 26" descr="https://siblec.ru/img/17/r1/img/Image28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siblec.ru/img/17/r1/img/Image28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5576" cy="772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на выходе цепи: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2B4D440" wp14:editId="4E3F75B0">
                  <wp:extent cx="1057275" cy="139476"/>
                  <wp:effectExtent l="0" t="0" r="0" b="0"/>
                  <wp:docPr id="27" name="Рисунок 27" descr="https://siblec.ru/img/17/r1/img/Image28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siblec.ru/img/17/r1/img/Image28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3204" cy="149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br/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7456" behindDoc="1" locked="0" layoutInCell="1" allowOverlap="1" wp14:anchorId="7392C3FD" wp14:editId="6075C60E">
                  <wp:simplePos x="0" y="0"/>
                  <wp:positionH relativeFrom="column">
                    <wp:posOffset>55245</wp:posOffset>
                  </wp:positionH>
                  <wp:positionV relativeFrom="paragraph">
                    <wp:posOffset>252095</wp:posOffset>
                  </wp:positionV>
                  <wp:extent cx="1530350" cy="457200"/>
                  <wp:effectExtent l="0" t="0" r="0" b="0"/>
                  <wp:wrapTight wrapText="bothSides">
                    <wp:wrapPolygon edited="0">
                      <wp:start x="0" y="0"/>
                      <wp:lineTo x="0" y="20700"/>
                      <wp:lineTo x="21241" y="20700"/>
                      <wp:lineTo x="21241" y="0"/>
                      <wp:lineTo x="0" y="0"/>
                    </wp:wrapPolygon>
                  </wp:wrapTight>
                  <wp:docPr id="31" name="Рисунок 31" descr="https://siblec.ru/img/17/r1/img/Image28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s://siblec.ru/img/17/r1/img/Image28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0350" cy="457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Подставив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13BFEC0" wp14:editId="15A8C24D">
                  <wp:extent cx="200025" cy="85368"/>
                  <wp:effectExtent l="0" t="0" r="0" b="0"/>
                  <wp:docPr id="28" name="Рисунок 28" descr="https://siblec.ru/img/17/r1/img/Image28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siblec.ru/img/17/r1/img/Image28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6541" cy="88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в формулу для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632C072" wp14:editId="640D78EE">
                  <wp:extent cx="187325" cy="76228"/>
                  <wp:effectExtent l="0" t="0" r="3175" b="0"/>
                  <wp:docPr id="29" name="Рисунок 29" descr="https://siblec.ru/img/17/r1/img/Image28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siblec.ru/img/17/r1/img/Image28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1473" cy="81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 получим комплексную передаточную функцию: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3E5200B" wp14:editId="380B412E">
                  <wp:extent cx="746125" cy="107446"/>
                  <wp:effectExtent l="0" t="0" r="0" b="6985"/>
                  <wp:docPr id="30" name="Рисунок 30" descr="https://siblec.ru/img/17/r1/img/Image28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siblec.ru/img/17/r1/img/Image28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63076" cy="1098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;</w:t>
            </w:r>
          </w:p>
          <w:p w14:paraId="7EFE4B7B" w14:textId="77777777" w:rsidR="00B273E1" w:rsidRPr="00EE4FC2" w:rsidRDefault="00B273E1" w:rsidP="00D75795">
            <w:pPr>
              <w:shd w:val="clear" w:color="auto" w:fill="FFFFFF"/>
              <w:spacing w:before="150" w:after="225"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b/>
                <w:sz w:val="10"/>
                <w:szCs w:val="10"/>
                <w:bdr w:val="none" w:sz="0" w:space="0" w:color="auto" w:frame="1"/>
                <w:shd w:val="clear" w:color="auto" w:fill="FFFFFF"/>
              </w:rPr>
              <w:t>ФЧХ</w:t>
            </w:r>
            <w:r w:rsidRPr="00EE4FC2">
              <w:rPr>
                <w:rFonts w:cstheme="minorHAnsi"/>
                <w:sz w:val="10"/>
                <w:szCs w:val="10"/>
                <w:shd w:val="clear" w:color="auto" w:fill="FFFFFF"/>
              </w:rPr>
              <w:t xml:space="preserve"> – зависимость разности фаз между выходным и входным сигналами от частоты сигнала. АЧХ показывает зависимость уровня сигнала на выходе устройства от частоты передаваемого сигнала при постоянной амплитуде сигнала на входе. 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АЧХ цепи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2D04CDE" wp14:editId="2C219B3E">
                  <wp:extent cx="739775" cy="135259"/>
                  <wp:effectExtent l="0" t="0" r="3175" b="0"/>
                  <wp:docPr id="2048" name="Рисунок 2048" descr="https://siblec.ru/img/17/r1/img/Image28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siblec.ru/img/17/r1/img/Image28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2971" cy="1449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; ФЧХ цепи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04D7503" wp14:editId="568EC59C">
                  <wp:extent cx="796925" cy="127890"/>
                  <wp:effectExtent l="0" t="0" r="3175" b="5715"/>
                  <wp:docPr id="2049" name="Рисунок 2049" descr="https://siblec.ru/img/17/r1/img/Image28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siblec.ru/img/17/r1/img/Image28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5428" cy="1324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CA2B214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 xml:space="preserve">20.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c</w:t>
            </w:r>
            <w:r w:rsidRPr="00EE4FC2">
              <w:rPr>
                <w:b/>
                <w:sz w:val="12"/>
                <w:szCs w:val="12"/>
              </w:rPr>
              <w:t xml:space="preserve"> – цепи при подключении к источнику постоянного напряжения. Графики тока и напряжения. Операторный метод.</w:t>
            </w:r>
          </w:p>
          <w:p w14:paraId="0896A7F9" w14:textId="77777777" w:rsidR="00B273E1" w:rsidRPr="00EE4FC2" w:rsidRDefault="0020612B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3E3FE37D" wp14:editId="340708E1">
                  <wp:extent cx="1637882" cy="1140231"/>
                  <wp:effectExtent l="0" t="0" r="635" b="3175"/>
                  <wp:docPr id="10" name="Рисунок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91"/>
                          <a:stretch/>
                        </pic:blipFill>
                        <pic:spPr bwMode="auto">
                          <a:xfrm>
                            <a:off x="0" y="0"/>
                            <a:ext cx="1651888" cy="114998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16B6B4EE" w14:textId="77777777" w:rsidR="0020612B" w:rsidRPr="00EE4FC2" w:rsidRDefault="0020612B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0CEC6ABF" wp14:editId="64C7CE0B">
                  <wp:extent cx="1123976" cy="2217990"/>
                  <wp:effectExtent l="0" t="0" r="0" b="0"/>
                  <wp:docPr id="11" name="Рисунок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376"/>
                          <a:stretch/>
                        </pic:blipFill>
                        <pic:spPr bwMode="auto">
                          <a:xfrm>
                            <a:off x="0" y="0"/>
                            <a:ext cx="1130976" cy="2231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7A47CE26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ascii="Times New Roman" w:hAnsi="Times New Roman" w:cs="Times New Roman"/>
                <w:b/>
                <w:noProof/>
                <w:lang w:eastAsia="ru-RU"/>
              </w:rPr>
              <w:drawing>
                <wp:anchor distT="0" distB="0" distL="114300" distR="114300" simplePos="0" relativeHeight="251664384" behindDoc="0" locked="0" layoutInCell="1" allowOverlap="1" wp14:anchorId="60385FB9" wp14:editId="6DBD3357">
                  <wp:simplePos x="0" y="0"/>
                  <wp:positionH relativeFrom="column">
                    <wp:posOffset>2540</wp:posOffset>
                  </wp:positionH>
                  <wp:positionV relativeFrom="paragraph">
                    <wp:posOffset>280670</wp:posOffset>
                  </wp:positionV>
                  <wp:extent cx="1143000" cy="336550"/>
                  <wp:effectExtent l="0" t="0" r="0" b="6350"/>
                  <wp:wrapThrough wrapText="bothSides">
                    <wp:wrapPolygon edited="0">
                      <wp:start x="0" y="0"/>
                      <wp:lineTo x="0" y="20785"/>
                      <wp:lineTo x="21240" y="20785"/>
                      <wp:lineTo x="21240" y="0"/>
                      <wp:lineTo x="0" y="0"/>
                    </wp:wrapPolygon>
                  </wp:wrapThrough>
                  <wp:docPr id="21" name="Picture 2" descr="F:\12345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 descr="F:\12345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43000" cy="3365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FC2">
              <w:rPr>
                <w:rFonts w:ascii="Times New Roman" w:hAnsi="Times New Roman" w:cs="Times New Roman"/>
                <w:b/>
                <w:noProof/>
                <w:lang w:eastAsia="ru-RU"/>
              </w:rPr>
              <w:drawing>
                <wp:anchor distT="0" distB="0" distL="114300" distR="114300" simplePos="0" relativeHeight="251665408" behindDoc="0" locked="0" layoutInCell="1" allowOverlap="1" wp14:anchorId="0E678978" wp14:editId="3511739F">
                  <wp:simplePos x="0" y="0"/>
                  <wp:positionH relativeFrom="column">
                    <wp:posOffset>1140900</wp:posOffset>
                  </wp:positionH>
                  <wp:positionV relativeFrom="paragraph">
                    <wp:posOffset>281305</wp:posOffset>
                  </wp:positionV>
                  <wp:extent cx="668655" cy="298450"/>
                  <wp:effectExtent l="0" t="0" r="0" b="6350"/>
                  <wp:wrapThrough wrapText="bothSides">
                    <wp:wrapPolygon edited="0">
                      <wp:start x="0" y="0"/>
                      <wp:lineTo x="0" y="20681"/>
                      <wp:lineTo x="20923" y="20681"/>
                      <wp:lineTo x="20923" y="0"/>
                      <wp:lineTo x="0" y="0"/>
                    </wp:wrapPolygon>
                  </wp:wrapThrough>
                  <wp:docPr id="22" name="Picture 4" descr="F:\123456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Picture 4" descr="F:\123456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8655" cy="29845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FC2">
              <w:rPr>
                <w:b/>
                <w:sz w:val="12"/>
                <w:szCs w:val="12"/>
              </w:rPr>
              <w:t>21. Каскадное соединение четырехполюсников. Первичные и вторичные параметры сложного четырехполюсника.</w:t>
            </w:r>
          </w:p>
          <w:p w14:paraId="2FBC70C8" w14:textId="77777777" w:rsidR="00B273E1" w:rsidRPr="00EE4FC2" w:rsidRDefault="00B273E1" w:rsidP="00D75795">
            <w:pPr>
              <w:spacing w:line="240" w:lineRule="auto"/>
              <w:rPr>
                <w:rFonts w:ascii="Times New Roman" w:hAnsi="Times New Roman" w:cs="Times New Roman"/>
                <w:b/>
              </w:rPr>
            </w:pPr>
            <w:r w:rsidRPr="00EE4FC2">
              <w:rPr>
                <w:noProof/>
                <w:lang w:eastAsia="ru-RU"/>
              </w:rPr>
              <w:t xml:space="preserve"> </w:t>
            </w:r>
          </w:p>
          <w:p w14:paraId="6B3F6E90" w14:textId="77777777" w:rsidR="00B273E1" w:rsidRPr="00EE4FC2" w:rsidRDefault="00B273E1" w:rsidP="00D75795">
            <w:pPr>
              <w:spacing w:line="240" w:lineRule="auto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Каскадное или цепочное соединение – 4-полюсник, у которого входные зажимы каждого последующего присоединяются к выходным выводам предыдущего; цепи, служащие для передачи энергии состоят обычно из звеньев следующих друг за другом. Выполнено по принципу согласования характеристических сопротивлений: входное сопротивление на выходах любого четырехполюсника равно характеристическому. </w:t>
            </w:r>
            <w:proofErr w:type="spellStart"/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Каскадно</w:t>
            </w:r>
            <w:proofErr w:type="spellEnd"/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соединённые четырехполюсники с согласованными характеристическими сопротивлениями </w:t>
            </w:r>
            <w:proofErr w:type="spellStart"/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м.б</w:t>
            </w:r>
            <w:proofErr w:type="spellEnd"/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. заменены одним четырехполюсником, причем его входное сопротивление равно характеристическому сопротивлению первого четырехполюсника, выходное - характеристическому сопротивлению последнего четырехполюсника. Мера передачи (вторичные пар-</w:t>
            </w:r>
            <w:proofErr w:type="spellStart"/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ры</w:t>
            </w:r>
            <w:proofErr w:type="spellEnd"/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): </w:t>
            </w:r>
            <m:oMath>
              <m: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g</m:t>
              </m:r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3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 </m:t>
                  </m:r>
                </m:e>
              </m:rad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sup>
              </m:s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,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 xml:space="preserve">  </m:t>
                      </m:r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 </m:t>
                  </m:r>
                </m:e>
              </m:rad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sup>
              </m:s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,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3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 </m:t>
                  </m:r>
                </m:e>
              </m:rad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sup>
              </m:s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3</m:t>
                  </m:r>
                </m:sub>
              </m:sSub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,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  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 </m:t>
                  </m:r>
                </m:e>
              </m:rad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sup>
              </m:s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Тогда: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3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 </m:t>
                  </m:r>
                </m:e>
              </m:rad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sup>
              </m:s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,</m:t>
              </m:r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3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c</m:t>
                          </m:r>
                        </m:sub>
                      </m:sSub>
                    </m:den>
                  </m:f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 </m:t>
                  </m:r>
                </m:e>
              </m:rad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g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sup>
              </m:sSup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3</m:t>
                  </m:r>
                </m:sub>
              </m:sSub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</w:t>
            </w:r>
            <w:proofErr w:type="spellStart"/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Т.о</w:t>
            </w:r>
            <w:proofErr w:type="spellEnd"/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результирующий четырехполюсник имеет следующие характеристики: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</m:t>
                  </m: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 и 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3</m:t>
                  </m: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 и </m:t>
              </m:r>
              <m: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g</m:t>
              </m:r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g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</w:t>
            </w:r>
          </w:p>
          <w:p w14:paraId="7B817635" w14:textId="77777777" w:rsidR="00B273E1" w:rsidRPr="00EE4FC2" w:rsidRDefault="00B273E1" w:rsidP="00D75795">
            <w:pPr>
              <w:spacing w:line="240" w:lineRule="auto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При каскадном соединении четырехполюсников уравнения передачи соединяемых четырехполюсников в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А</m:t>
                  </m:r>
                </m:e>
              </m:d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-параметрах имеет вид:</w:t>
            </w:r>
          </w:p>
          <w:p w14:paraId="30A0BEAC" w14:textId="77777777" w:rsidR="00B273E1" w:rsidRPr="00EE4FC2" w:rsidRDefault="00B273E1" w:rsidP="00D75795">
            <w:pPr>
              <w:spacing w:line="240" w:lineRule="auto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</m:eqArr>
                    </m:e>
                  </m:d>
                </m:e>
              </m:d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'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I'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</m:acc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''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</w:rPr>
                                    <m:t>''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</m:eqArr>
                    </m:e>
                  </m:d>
                </m:e>
              </m:d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</m:oMath>
          </w:p>
          <w:p w14:paraId="21BFAA39" w14:textId="77777777" w:rsidR="00B273E1" w:rsidRPr="00EE4FC2" w:rsidRDefault="00B273E1" w:rsidP="00D75795">
            <w:pPr>
              <w:spacing w:line="240" w:lineRule="auto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После подстановки:</w:t>
            </w:r>
          </w:p>
          <w:p w14:paraId="50F20919" w14:textId="77777777" w:rsidR="00B273E1" w:rsidRPr="00EE4FC2" w:rsidRDefault="00F53B08" w:rsidP="00D75795">
            <w:pPr>
              <w:spacing w:line="240" w:lineRule="auto"/>
              <w:rPr>
                <w:rFonts w:eastAsiaTheme="minorEastAsia" w:cstheme="minorHAnsi"/>
                <w:iCs/>
                <w:sz w:val="10"/>
                <w:szCs w:val="10"/>
              </w:rPr>
            </w:pPr>
            <m:oMath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eastAsiaTheme="minorEastAsia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eastAsiaTheme="minorEastAsia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</m:eqArr>
                    </m:e>
                  </m:d>
                </m:e>
              </m:d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eastAsiaTheme="minorEastAsia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 </m:t>
              </m:r>
            </m:oMath>
            <w:r w:rsidR="00B273E1" w:rsidRPr="00EE4FC2">
              <w:rPr>
                <w:rFonts w:eastAsiaTheme="minorEastAsia" w:cstheme="minorHAnsi"/>
                <w:iCs/>
                <w:sz w:val="10"/>
                <w:szCs w:val="10"/>
              </w:rPr>
              <w:tab/>
            </w:r>
          </w:p>
          <w:p w14:paraId="7053ED5B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eastAsiaTheme="minorEastAsia" w:cstheme="minorHAnsi"/>
                <w:iCs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6432" behindDoc="0" locked="0" layoutInCell="1" allowOverlap="1" wp14:anchorId="798D68FC" wp14:editId="41017DAA">
                  <wp:simplePos x="0" y="0"/>
                  <wp:positionH relativeFrom="column">
                    <wp:posOffset>-3859</wp:posOffset>
                  </wp:positionH>
                  <wp:positionV relativeFrom="paragraph">
                    <wp:posOffset>26035</wp:posOffset>
                  </wp:positionV>
                  <wp:extent cx="1379855" cy="363220"/>
                  <wp:effectExtent l="0" t="0" r="0" b="0"/>
                  <wp:wrapThrough wrapText="bothSides">
                    <wp:wrapPolygon edited="0">
                      <wp:start x="0" y="0"/>
                      <wp:lineTo x="0" y="20392"/>
                      <wp:lineTo x="21173" y="20392"/>
                      <wp:lineTo x="21173" y="0"/>
                      <wp:lineTo x="0" y="0"/>
                    </wp:wrapPolygon>
                  </wp:wrapThrough>
                  <wp:docPr id="23" name="Picture 3" descr="F:\КАСКАДНОЕ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75" name="Picture 3" descr="F:\КАСКАДНОЕ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79855" cy="3632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У эквивалентного четырехполюсника: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Тогда при каскадном соединении </w:t>
            </w:r>
            <w:r w:rsidRPr="00EE4FC2">
              <w:rPr>
                <w:rFonts w:eastAsiaTheme="minorEastAsia" w:cstheme="minorHAnsi"/>
                <w:iCs/>
                <w:sz w:val="10"/>
                <w:szCs w:val="10"/>
                <w:lang w:val="en-US"/>
              </w:rPr>
              <w:t>N</w:t>
            </w: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четырехполюсников: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</m:d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3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…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N</m:t>
                      </m:r>
                    </m:sub>
                  </m:sSub>
                </m:e>
              </m:d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(первичные параметры).</w:t>
            </w:r>
            <w:r w:rsidRPr="00EE4FC2">
              <w:rPr>
                <w:rFonts w:cstheme="minorHAnsi"/>
                <w:sz w:val="10"/>
                <w:szCs w:val="10"/>
              </w:rPr>
              <w:t xml:space="preserve"> Матрица А-параметров составного четырехполюсника равна произведению матриц A-параметров входящих в него элементарных четырехполюсников А’ и A'':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A</w:t>
            </w:r>
            <w:r w:rsidRPr="00EE4FC2">
              <w:rPr>
                <w:rFonts w:cstheme="minorHAnsi"/>
                <w:sz w:val="10"/>
                <w:szCs w:val="10"/>
              </w:rPr>
              <w:t>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A</w:t>
            </w:r>
            <w:r w:rsidRPr="00EE4FC2">
              <w:rPr>
                <w:rFonts w:cstheme="minorHAnsi"/>
                <w:sz w:val="10"/>
                <w:szCs w:val="10"/>
              </w:rPr>
              <w:t>’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A</w:t>
            </w:r>
            <w:r w:rsidRPr="00EE4FC2">
              <w:rPr>
                <w:rFonts w:cstheme="minorHAnsi"/>
                <w:sz w:val="10"/>
                <w:szCs w:val="10"/>
              </w:rPr>
              <w:t>’’.</w:t>
            </w:r>
          </w:p>
        </w:tc>
      </w:tr>
      <w:tr w:rsidR="00EE4FC2" w:rsidRPr="00EE4FC2" w14:paraId="4E377130" w14:textId="77777777" w:rsidTr="00D92165">
        <w:tc>
          <w:tcPr>
            <w:tcW w:w="3115" w:type="dxa"/>
          </w:tcPr>
          <w:p w14:paraId="5E423CA5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3360" behindDoc="0" locked="0" layoutInCell="1" allowOverlap="1" wp14:anchorId="713EAECF" wp14:editId="0CC5230E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466725</wp:posOffset>
                  </wp:positionV>
                  <wp:extent cx="942975" cy="377190"/>
                  <wp:effectExtent l="0" t="0" r="9525" b="3810"/>
                  <wp:wrapThrough wrapText="bothSides">
                    <wp:wrapPolygon edited="0">
                      <wp:start x="0" y="0"/>
                      <wp:lineTo x="0" y="20727"/>
                      <wp:lineTo x="21382" y="20727"/>
                      <wp:lineTo x="21382" y="0"/>
                      <wp:lineTo x="0" y="0"/>
                    </wp:wrapPolygon>
                  </wp:wrapThrough>
                  <wp:docPr id="19" name="Рисунок 19" descr="https://studme.org/htm/img/39/1163/44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studme.org/htm/img/39/1163/448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59639"/>
                          <a:stretch/>
                        </pic:blipFill>
                        <pic:spPr bwMode="auto">
                          <a:xfrm>
                            <a:off x="0" y="0"/>
                            <a:ext cx="942975" cy="377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FC2">
              <w:rPr>
                <w:b/>
                <w:sz w:val="12"/>
                <w:szCs w:val="12"/>
              </w:rPr>
              <w:t xml:space="preserve">22.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 xml:space="preserve">, С – цепи при подключении к источнику постоянного напряжения. Апериодический процесс. Графики тока и напряжения. Время переходного процесса. Классический метод. </w:t>
            </w:r>
          </w:p>
          <w:p w14:paraId="2E1D7AFB" w14:textId="77777777" w:rsidR="00B273E1" w:rsidRPr="00EE4FC2" w:rsidRDefault="00B273E1" w:rsidP="00D75795">
            <w:pPr>
              <w:spacing w:line="240" w:lineRule="auto"/>
              <w:rPr>
                <w:rFonts w:eastAsiaTheme="minorEastAsia" w:cstheme="minorHAnsi"/>
                <w:bCs/>
                <w:iCs/>
                <w:sz w:val="10"/>
                <w:szCs w:val="10"/>
              </w:rPr>
            </w:pPr>
            <w:r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2336" behindDoc="1" locked="0" layoutInCell="1" allowOverlap="1" wp14:anchorId="01DE7A46" wp14:editId="4F058D05">
                  <wp:simplePos x="0" y="0"/>
                  <wp:positionH relativeFrom="column">
                    <wp:posOffset>34290</wp:posOffset>
                  </wp:positionH>
                  <wp:positionV relativeFrom="paragraph">
                    <wp:posOffset>1342390</wp:posOffset>
                  </wp:positionV>
                  <wp:extent cx="467995" cy="495300"/>
                  <wp:effectExtent l="0" t="0" r="8255" b="0"/>
                  <wp:wrapTight wrapText="bothSides">
                    <wp:wrapPolygon edited="0">
                      <wp:start x="0" y="0"/>
                      <wp:lineTo x="0" y="20769"/>
                      <wp:lineTo x="21102" y="20769"/>
                      <wp:lineTo x="21102" y="0"/>
                      <wp:lineTo x="0" y="0"/>
                    </wp:wrapPolygon>
                  </wp:wrapTight>
                  <wp:docPr id="17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6" name="Picture 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8619" r="68295" b="10166"/>
                          <a:stretch/>
                        </pic:blipFill>
                        <pic:spPr bwMode="auto">
                          <a:xfrm>
                            <a:off x="0" y="0"/>
                            <a:ext cx="467995" cy="495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bCs/>
                <w:sz w:val="10"/>
                <w:szCs w:val="10"/>
              </w:rPr>
              <w:t xml:space="preserve">Переходный процесс исследуется с помощью дифференциального </w:t>
            </w:r>
            <w:proofErr w:type="gramStart"/>
            <w:r w:rsidRPr="00EE4FC2">
              <w:rPr>
                <w:rFonts w:cstheme="minorHAnsi"/>
                <w:bCs/>
                <w:sz w:val="10"/>
                <w:szCs w:val="10"/>
              </w:rPr>
              <w:t>уравнения :</w:t>
            </w:r>
            <w:proofErr w:type="gramEnd"/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L</m:t>
              </m:r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r</m:t>
              </m:r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di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de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</m:den>
              </m:f>
            </m:oMath>
            <w:r w:rsidRPr="00EE4FC2">
              <w:rPr>
                <w:rFonts w:cstheme="minorHAnsi"/>
                <w:bCs/>
                <w:i/>
                <w:iCs/>
                <w:sz w:val="10"/>
                <w:szCs w:val="10"/>
                <w:lang w:val="be-BY"/>
              </w:rPr>
              <w:t xml:space="preserve">. </w:t>
            </w:r>
            <w:r w:rsidRPr="00EE4FC2">
              <w:rPr>
                <w:rFonts w:cstheme="minorHAnsi"/>
                <w:bCs/>
                <w:sz w:val="10"/>
                <w:szCs w:val="10"/>
              </w:rPr>
              <w:t xml:space="preserve">Соответствующее ему характеристическое уравнение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L</m:t>
              </m:r>
              <m:sSup>
                <m:sSup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rp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=0</m:t>
              </m:r>
            </m:oMath>
            <w:r w:rsidRPr="00EE4FC2">
              <w:rPr>
                <w:rFonts w:cstheme="minorHAnsi"/>
                <w:bCs/>
                <w:sz w:val="10"/>
                <w:szCs w:val="10"/>
                <w:lang w:val="be-BY"/>
              </w:rPr>
              <w:t>. И</w:t>
            </w:r>
            <w:proofErr w:type="spellStart"/>
            <w:r w:rsidRPr="00EE4FC2">
              <w:rPr>
                <w:rFonts w:cstheme="minorHAnsi"/>
                <w:bCs/>
                <w:sz w:val="10"/>
                <w:szCs w:val="10"/>
              </w:rPr>
              <w:t>меет</w:t>
            </w:r>
            <w:proofErr w:type="spellEnd"/>
            <w:r w:rsidRPr="00EE4FC2">
              <w:rPr>
                <w:rFonts w:cstheme="minorHAnsi"/>
                <w:bCs/>
                <w:sz w:val="10"/>
                <w:szCs w:val="10"/>
              </w:rPr>
              <w:t xml:space="preserve"> корни: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1,2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=-</m:t>
              </m:r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r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±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bCs/>
                                  <w:i/>
                                  <w:iCs/>
                                  <w:sz w:val="10"/>
                                  <w:szCs w:val="10"/>
                                  <w:lang w:val="be-BY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r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L</m:t>
                              </m:r>
                            </m:den>
                          </m:f>
                        </m:e>
                      </m:d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LC</m:t>
                      </m:r>
                    </m:den>
                  </m:f>
                </m:e>
              </m:rad>
              <m:r>
                <w:rPr>
                  <w:rFonts w:ascii="Cambria Math" w:hAnsi="Cambria Math" w:cstheme="minorHAnsi"/>
                  <w:sz w:val="10"/>
                  <w:szCs w:val="10"/>
                </w:rPr>
                <m:t>=-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δ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±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δ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0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p>
                  </m:sSubSup>
                </m:e>
              </m:rad>
            </m:oMath>
            <w:r w:rsidRPr="00EE4FC2">
              <w:rPr>
                <w:rFonts w:cstheme="minorHAnsi"/>
                <w:bCs/>
                <w:sz w:val="10"/>
                <w:szCs w:val="10"/>
                <w:lang w:val="be-BY"/>
              </w:rPr>
              <w:t xml:space="preserve">, </w:t>
            </w:r>
            <w:r w:rsidRPr="00EE4FC2">
              <w:rPr>
                <w:rFonts w:cstheme="minorHAnsi"/>
                <w:bCs/>
                <w:sz w:val="10"/>
                <w:szCs w:val="10"/>
              </w:rPr>
              <w:t xml:space="preserve">где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δ=</m:t>
              </m:r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r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2L</m:t>
                  </m:r>
                </m:den>
              </m:f>
            </m:oMath>
            <w:r w:rsidRPr="00EE4FC2">
              <w:rPr>
                <w:rFonts w:cstheme="minorHAnsi"/>
                <w:bCs/>
                <w:sz w:val="10"/>
                <w:szCs w:val="10"/>
              </w:rPr>
              <w:t xml:space="preserve"> </w:t>
            </w:r>
            <w:proofErr w:type="gramStart"/>
            <w:r w:rsidRPr="00EE4FC2">
              <w:rPr>
                <w:rFonts w:cstheme="minorHAnsi"/>
                <w:bCs/>
                <w:sz w:val="10"/>
                <w:szCs w:val="10"/>
              </w:rPr>
              <w:t xml:space="preserve">,   </w:t>
            </w:r>
            <w:proofErr w:type="gramEnd"/>
            <w:r w:rsidRPr="00EE4FC2">
              <w:rPr>
                <w:rFonts w:cstheme="minorHAnsi"/>
                <w:bCs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ω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radPr>
                    <m:deg/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LC</m:t>
                      </m:r>
                    </m:e>
                  </m:rad>
                </m:den>
              </m:f>
            </m:oMath>
            <w:r w:rsidRPr="00EE4FC2">
              <w:rPr>
                <w:rFonts w:cstheme="minorHAnsi"/>
                <w:bCs/>
                <w:sz w:val="10"/>
                <w:szCs w:val="10"/>
                <w:lang w:val="be-BY"/>
              </w:rPr>
              <w:t xml:space="preserve"> -  </w:t>
            </w:r>
            <w:r w:rsidRPr="00EE4FC2">
              <w:rPr>
                <w:rFonts w:cstheme="minorHAnsi"/>
                <w:bCs/>
                <w:sz w:val="10"/>
                <w:szCs w:val="10"/>
              </w:rPr>
              <w:t xml:space="preserve">резонансная частота. Свободный ток будет равен: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св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</m:sSup>
            </m:oMath>
            <w:r w:rsidRPr="00EE4FC2">
              <w:rPr>
                <w:rFonts w:cstheme="minorHAnsi"/>
                <w:bCs/>
                <w:sz w:val="10"/>
                <w:szCs w:val="10"/>
                <w:lang w:val="be-BY"/>
              </w:rPr>
              <w:t xml:space="preserve">. </w:t>
            </w:r>
            <w:r w:rsidRPr="00EE4FC2">
              <w:rPr>
                <w:rFonts w:cstheme="minorHAnsi"/>
                <w:bCs/>
                <w:sz w:val="10"/>
                <w:szCs w:val="10"/>
              </w:rPr>
              <w:t xml:space="preserve">Ток в цепи определяется суммой установившегося и свободного токов: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i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у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</m:sSup>
            </m:oMath>
            <w:r w:rsidRPr="00EE4FC2">
              <w:rPr>
                <w:rFonts w:cstheme="minorHAnsi"/>
                <w:bCs/>
                <w:sz w:val="10"/>
                <w:szCs w:val="10"/>
                <w:lang w:val="be-BY"/>
              </w:rPr>
              <w:t>.</w:t>
            </w:r>
            <w:r w:rsidRPr="00EE4FC2">
              <w:rPr>
                <w:rFonts w:cstheme="minorHAnsi"/>
                <w:bCs/>
                <w:sz w:val="10"/>
                <w:szCs w:val="10"/>
              </w:rPr>
              <w:t xml:space="preserve">Для начального момента исходное </w:t>
            </w:r>
            <w:proofErr w:type="spellStart"/>
            <w:r w:rsidRPr="00EE4FC2">
              <w:rPr>
                <w:rFonts w:cstheme="minorHAnsi"/>
                <w:bCs/>
                <w:sz w:val="10"/>
                <w:szCs w:val="10"/>
              </w:rPr>
              <w:t>диф.ур</w:t>
            </w:r>
            <w:proofErr w:type="spellEnd"/>
            <w:r w:rsidRPr="00EE4FC2">
              <w:rPr>
                <w:rFonts w:cstheme="minorHAnsi"/>
                <w:bCs/>
                <w:sz w:val="10"/>
                <w:szCs w:val="10"/>
              </w:rPr>
              <w:t xml:space="preserve">. имеет вид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E=L</m:t>
              </m:r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di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dt</m:t>
                  </m:r>
                </m:den>
              </m:f>
              <m:d>
                <m:d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 xml:space="preserve">, </m:t>
              </m:r>
            </m:oMath>
            <w:r w:rsidRPr="00EE4FC2">
              <w:rPr>
                <w:rFonts w:cstheme="minorHAnsi"/>
                <w:bCs/>
                <w:sz w:val="10"/>
                <w:szCs w:val="10"/>
              </w:rPr>
              <w:t xml:space="preserve">   </w:t>
            </w:r>
            <m:oMath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di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</m:den>
              </m:f>
              <m:d>
                <m:d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 xml:space="preserve">.   </m:t>
              </m:r>
            </m:oMath>
            <w:r w:rsidRPr="00EE4FC2">
              <w:rPr>
                <w:rFonts w:eastAsiaTheme="minorEastAsia" w:cstheme="minorHAnsi"/>
                <w:bCs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у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=0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</m:oMath>
            <w:r w:rsidRPr="00EE4FC2">
              <w:rPr>
                <w:rFonts w:cstheme="minorHAnsi"/>
                <w:bCs/>
                <w:sz w:val="10"/>
                <w:szCs w:val="10"/>
              </w:rPr>
              <w:t xml:space="preserve">  </w:t>
            </w:r>
            <m:oMath>
              <m:f>
                <m:f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di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sSup>
                <m:sSup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sSup>
                <m:sSupPr>
                  <m:ctrlPr>
                    <w:rPr>
                      <w:rFonts w:ascii="Cambria Math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</m:sSup>
            </m:oMath>
            <w:r w:rsidRPr="00EE4FC2">
              <w:rPr>
                <w:rFonts w:eastAsiaTheme="minorEastAsia" w:cstheme="minorHAnsi"/>
                <w:bCs/>
                <w:iCs/>
                <w:sz w:val="10"/>
                <w:szCs w:val="10"/>
              </w:rPr>
              <w:t xml:space="preserve">. </w:t>
            </w:r>
            <w:r w:rsidRPr="00EE4FC2">
              <w:rPr>
                <w:rFonts w:eastAsiaTheme="minorEastAsia" w:cstheme="minorHAnsi"/>
                <w:bCs/>
                <w:sz w:val="10"/>
                <w:szCs w:val="10"/>
              </w:rPr>
              <w:t xml:space="preserve">Далее мы получаем систему уравнений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eqArr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0=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  <m:e>
                      <m:f>
                        <m:f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E</m:t>
                          </m:r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 w:cstheme="minorHAnsi"/>
                                  <w:bCs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c</m:t>
                              </m:r>
                            </m:sub>
                          </m:sSub>
                        </m:num>
                        <m:den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L</m:t>
                          </m:r>
                        </m:den>
                      </m:f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        </m:t>
                  </m:r>
                </m:e>
              </m:d>
            </m:oMath>
            <w:r w:rsidRPr="00EE4FC2">
              <w:rPr>
                <w:rFonts w:eastAsiaTheme="minorEastAsia" w:cstheme="minorHAnsi"/>
                <w:bCs/>
                <w:sz w:val="10"/>
                <w:szCs w:val="10"/>
              </w:rPr>
              <w:t xml:space="preserve">Из этих уравнений следует: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=-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  <m:d>
                    <m:dPr>
                      <m:ctrlPr>
                        <w:rPr>
                          <w:rFonts w:ascii="Cambria Math" w:eastAsiaTheme="minorEastAsia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δ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Sup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bCs/>
                                  <w:i/>
                                  <w:iCs/>
                                  <w:sz w:val="10"/>
                                  <w:szCs w:val="10"/>
                                  <w:lang w:val="el-G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  <w:lang w:val="el-GR"/>
                                </w:rPr>
                                <m:t>ω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p>
                          </m:sSup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0</m:t>
                          </m:r>
                        </m:sub>
                        <m:sup/>
                      </m:sSubSup>
                    </m:e>
                  </m:rad>
                </m:den>
              </m:f>
            </m:oMath>
            <w:r w:rsidRPr="00EE4FC2">
              <w:rPr>
                <w:rFonts w:eastAsiaTheme="minorEastAsia" w:cstheme="minorHAnsi"/>
                <w:bCs/>
                <w:iCs/>
                <w:sz w:val="10"/>
                <w:szCs w:val="10"/>
              </w:rPr>
              <w:t xml:space="preserve">, </w:t>
            </w:r>
            <w:r w:rsidRPr="00EE4FC2">
              <w:rPr>
                <w:rFonts w:eastAsiaTheme="minorEastAsia" w:cstheme="minorHAnsi"/>
                <w:bCs/>
                <w:sz w:val="10"/>
                <w:szCs w:val="10"/>
              </w:rPr>
              <w:t xml:space="preserve">поэтому </w:t>
            </w:r>
            <m:oMath>
              <m: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i</m:t>
              </m:r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δ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eastAsiaTheme="minorEastAsia" w:hAnsi="Cambria Math" w:cstheme="minorHAnsi"/>
                              <w:bCs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Sup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 w:cstheme="minorHAnsi"/>
                                  <w:bCs/>
                                  <w:i/>
                                  <w:iCs/>
                                  <w:sz w:val="10"/>
                                  <w:szCs w:val="10"/>
                                  <w:lang w:val="el-G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  <w:lang w:val="el-GR"/>
                                </w:rPr>
                                <m:t>ω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p>
                          </m:sSup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0</m:t>
                          </m:r>
                        </m:sub>
                        <m:sup/>
                      </m:sSubSup>
                    </m:e>
                  </m:rad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bCs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bCs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)</m:t>
              </m:r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>.</w:t>
            </w:r>
          </w:p>
          <w:p w14:paraId="3C03BE62" w14:textId="77777777" w:rsidR="00B273E1" w:rsidRPr="00EE4FC2" w:rsidRDefault="00B273E1" w:rsidP="00D9216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eastAsiaTheme="minorEastAsia" w:cstheme="minorHAnsi"/>
                <w:b/>
                <w:bCs/>
                <w:iCs/>
                <w:sz w:val="10"/>
                <w:szCs w:val="10"/>
              </w:rPr>
              <w:t>Апериодический процесс</w:t>
            </w:r>
            <w:r w:rsidRPr="00EE4FC2">
              <w:rPr>
                <w:rFonts w:eastAsiaTheme="minorEastAsia" w:cstheme="minorHAnsi"/>
                <w:bCs/>
                <w:iCs/>
                <w:sz w:val="10"/>
                <w:szCs w:val="10"/>
              </w:rPr>
              <w:t xml:space="preserve">: </w:t>
            </w:r>
            <w:r w:rsidRPr="00EE4FC2">
              <w:rPr>
                <w:rFonts w:ascii="Cambria Math" w:hAnsi="Cambria Math" w:cs="Cambria Math"/>
                <w:sz w:val="10"/>
                <w:szCs w:val="10"/>
                <w:lang w:val="en-US"/>
              </w:rPr>
              <w:t>𝛿</w:t>
            </w:r>
            <w:r w:rsidRPr="00EE4FC2">
              <w:rPr>
                <w:rFonts w:cstheme="minorHAnsi"/>
                <w:sz w:val="10"/>
                <w:szCs w:val="10"/>
              </w:rPr>
              <w:t>&gt;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l-GR"/>
                    </w:rPr>
                    <m:t>ω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, т.е. 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r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&gt;2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L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</m:t>
                      </m:r>
                    </m:den>
                  </m:f>
                </m:e>
              </m:rad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.</m:t>
              </m:r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</w:t>
            </w:r>
            <w:r w:rsidR="00EE4FC2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2FFDE80" wp14:editId="4D078B46">
                  <wp:extent cx="515620" cy="379008"/>
                  <wp:effectExtent l="0" t="0" r="0" b="2540"/>
                  <wp:docPr id="20" name="Рисунок 20" descr="https://sun9-16.userapi.com/impg/mYC1sNZ8opovUa6PvJnZ5dqZwHGahOvhQCnGHg/qeYukNW2E7Q.jpg?size=1201x1600&amp;quality=96&amp;sign=3b94a00764a32e319c6d301a7b66b04f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sun9-16.userapi.com/impg/mYC1sNZ8opovUa6PvJnZ5dqZwHGahOvhQCnGHg/qeYukNW2E7Q.jpg?size=1201x1600&amp;quality=96&amp;sign=3b94a00764a32e319c6d301a7b66b04f&amp;type=albu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99" cstate="print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00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4591" t="23099" r="14297" b="37686"/>
                          <a:stretch/>
                        </pic:blipFill>
                        <pic:spPr bwMode="auto">
                          <a:xfrm>
                            <a:off x="0" y="0"/>
                            <a:ext cx="519455" cy="381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Корни характеристического уравнения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  <w:lang w:val="be-BY"/>
              </w:rPr>
              <w:t xml:space="preserve"> и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- отрицательные действительные числа. Если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&lt;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e>
              </m:d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, то</w:t>
            </w:r>
            <w:r w:rsidRPr="00EE4FC2">
              <w:rPr>
                <w:rFonts w:cstheme="minorHAnsi"/>
                <w:sz w:val="10"/>
                <w:szCs w:val="10"/>
              </w:rPr>
              <w:t xml:space="preserve"> кривая </w:t>
            </w:r>
            <m:oMath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</m:sSup>
            </m:oMath>
            <w:r w:rsidRPr="00EE4FC2">
              <w:rPr>
                <w:rFonts w:cstheme="minorHAnsi"/>
                <w:sz w:val="10"/>
                <w:szCs w:val="10"/>
              </w:rPr>
              <w:t xml:space="preserve"> спадает медленнее чем </w:t>
            </w:r>
            <m:oMath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</m:sSup>
            </m:oMath>
            <w:r w:rsidRPr="00EE4FC2">
              <w:rPr>
                <w:rFonts w:cstheme="minorHAnsi"/>
                <w:sz w:val="10"/>
                <w:szCs w:val="10"/>
              </w:rPr>
              <w:t xml:space="preserve">. При больших значениях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C</w:t>
            </w:r>
            <w:r w:rsidRPr="00EE4FC2">
              <w:rPr>
                <w:rFonts w:cstheme="minorHAnsi"/>
                <w:sz w:val="10"/>
                <w:szCs w:val="10"/>
              </w:rPr>
              <w:t xml:space="preserve"> влияние емкости мало и кривая тока приближается к кривой тока в цепи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 xml:space="preserve">,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t xml:space="preserve">; при малых значениях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t xml:space="preserve"> влияние индуктивности незначительно и кривая тока близка к кривой тока в цепи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 xml:space="preserve"> ,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C</w:t>
            </w:r>
            <w:r w:rsidRPr="00EE4FC2">
              <w:rPr>
                <w:rFonts w:cstheme="minorHAnsi"/>
                <w:sz w:val="10"/>
                <w:szCs w:val="10"/>
              </w:rPr>
              <w:t xml:space="preserve">.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i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  <m:rad>
                    <m:radPr>
                      <m:degHide m:val="1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δ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sSubSup>
                        <m:sSub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Sup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l-GR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l-GR"/>
                                </w:rPr>
                                <m:t>ω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p>
                          </m:sSup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0</m:t>
                          </m:r>
                        </m:sub>
                        <m:sup/>
                      </m:sSubSup>
                    </m:e>
                  </m:rad>
                </m:den>
              </m:f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δt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s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h(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radPr>
                <m:deg/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δ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SupPr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l-GR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l-GR"/>
                            </w:rPr>
                            <m:t>ω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0</m:t>
                      </m:r>
                    </m:sub>
                    <m:sup/>
                  </m:sSubSup>
                </m:e>
              </m:rad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t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)</m:t>
              </m:r>
            </m:oMath>
            <w:r w:rsidR="00880EA6" w:rsidRPr="00EE4FC2">
              <w:rPr>
                <w:rFonts w:cstheme="minorHAnsi"/>
                <w:b/>
                <w:sz w:val="10"/>
                <w:szCs w:val="10"/>
              </w:rPr>
              <w:t xml:space="preserve">. </w:t>
            </w:r>
            <w:r w:rsidR="00880EA6" w:rsidRPr="00EE4FC2">
              <w:rPr>
                <w:rFonts w:cstheme="minorHAnsi"/>
                <w:sz w:val="10"/>
                <w:szCs w:val="10"/>
              </w:rPr>
              <w:t xml:space="preserve">За количественную характеристику длительности переходного процесса принимают время, необходимое выходному сигналу системы для того, чтобы приблизиться к своему установившемуся значению. Часто за </w:t>
            </w:r>
            <w:proofErr w:type="spellStart"/>
            <w:r w:rsidR="00880EA6" w:rsidRPr="00EE4FC2">
              <w:rPr>
                <w:rFonts w:cstheme="minorHAnsi"/>
                <w:sz w:val="10"/>
                <w:szCs w:val="10"/>
              </w:rPr>
              <w:t>tпп</w:t>
            </w:r>
            <w:proofErr w:type="spellEnd"/>
            <w:r w:rsidR="00880EA6" w:rsidRPr="00EE4FC2">
              <w:rPr>
                <w:rFonts w:cstheme="minorHAnsi"/>
                <w:sz w:val="10"/>
                <w:szCs w:val="10"/>
              </w:rPr>
              <w:t xml:space="preserve"> принимается t=5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l-GR"/>
                </w:rPr>
                <m:t xml:space="preserve"> τ</m:t>
              </m:r>
            </m:oMath>
            <w:r w:rsidR="00880EA6" w:rsidRPr="00EE4FC2">
              <w:rPr>
                <w:rFonts w:cstheme="minorHAnsi"/>
                <w:sz w:val="10"/>
                <w:szCs w:val="10"/>
              </w:rPr>
              <w:t xml:space="preserve">, где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τ=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p</m:t>
                      </m:r>
                    </m:den>
                  </m:f>
                </m:e>
              </m:d>
            </m:oMath>
            <w:r w:rsidR="00880EA6"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Величина 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l-GR"/>
                </w:rPr>
                <m:t>τ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 </m:t>
              </m:r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носит название постоянной </m:t>
              </m:r>
              <w:proofErr w:type="gramStart"/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времени(</m:t>
              </m:r>
              <w:proofErr w:type="gramEnd"/>
              <m:r>
                <m:rPr>
                  <m:nor/>
                </m:rPr>
                <w:rPr>
                  <w:rFonts w:cstheme="minorHAnsi"/>
                  <w:sz w:val="10"/>
                  <w:szCs w:val="10"/>
                </w:rPr>
                <m:t>в секундах</m:t>
              </m:r>
            </m:oMath>
            <w:r w:rsidR="00880EA6" w:rsidRPr="00EE4FC2">
              <w:rPr>
                <w:rFonts w:eastAsiaTheme="minorEastAsia" w:cstheme="minorHAnsi"/>
                <w:sz w:val="10"/>
                <w:szCs w:val="10"/>
              </w:rPr>
              <w:t>).</w:t>
            </w:r>
          </w:p>
        </w:tc>
        <w:tc>
          <w:tcPr>
            <w:tcW w:w="3115" w:type="dxa"/>
          </w:tcPr>
          <w:p w14:paraId="76AB8F36" w14:textId="77777777" w:rsidR="00B273E1" w:rsidRPr="00EE4FC2" w:rsidRDefault="00EE4FC2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2</w:t>
            </w:r>
            <w:r w:rsidR="00B273E1" w:rsidRPr="00EE4FC2">
              <w:rPr>
                <w:b/>
                <w:sz w:val="12"/>
                <w:szCs w:val="12"/>
              </w:rPr>
              <w:t xml:space="preserve">3. Параллельно-параллельное соединение четырехполюсников. Проверка регулярности соединения. Первичные параметры сложного четырехполюсника. </w:t>
            </w:r>
          </w:p>
          <w:p w14:paraId="2EA2141D" w14:textId="77777777" w:rsidR="00B273E1" w:rsidRPr="00EE4FC2" w:rsidRDefault="00B273E1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61312" behindDoc="1" locked="0" layoutInCell="1" allowOverlap="1" wp14:anchorId="3576CDCE" wp14:editId="29C2155B">
                  <wp:simplePos x="0" y="0"/>
                  <wp:positionH relativeFrom="column">
                    <wp:posOffset>-5715</wp:posOffset>
                  </wp:positionH>
                  <wp:positionV relativeFrom="paragraph">
                    <wp:posOffset>46990</wp:posOffset>
                  </wp:positionV>
                  <wp:extent cx="1095375" cy="668020"/>
                  <wp:effectExtent l="0" t="0" r="9525" b="0"/>
                  <wp:wrapTight wrapText="bothSides">
                    <wp:wrapPolygon edited="0">
                      <wp:start x="0" y="0"/>
                      <wp:lineTo x="0" y="20943"/>
                      <wp:lineTo x="21412" y="20943"/>
                      <wp:lineTo x="21412" y="0"/>
                      <wp:lineTo x="0" y="0"/>
                    </wp:wrapPolygon>
                  </wp:wrapTight>
                  <wp:docPr id="4" name="Picture 4" descr="F:\ПАРАЛЕЛЛ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28" name="Picture 4" descr="F:\ПАРАЛЕЛЛ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375" cy="66802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Уравнение передачи в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Y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 </m:t>
              </m:r>
            </m:oMath>
            <w:r w:rsidRPr="00EE4FC2">
              <w:rPr>
                <w:rFonts w:cstheme="minorHAnsi"/>
                <w:sz w:val="10"/>
                <w:szCs w:val="10"/>
              </w:rPr>
              <w:t>параметрах:</w:t>
            </w:r>
          </w:p>
          <w:p w14:paraId="1AEA5C01" w14:textId="77777777" w:rsidR="00B273E1" w:rsidRPr="00EE4FC2" w:rsidRDefault="00F53B08" w:rsidP="00D75795">
            <w:pPr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'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'°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eqArr>
                    </m:e>
                  </m:d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</m:oMath>
            <w:r w:rsidR="00B273E1" w:rsidRPr="00EE4FC2">
              <w:rPr>
                <w:rFonts w:cstheme="minorHAnsi"/>
                <w:sz w:val="10"/>
                <w:szCs w:val="10"/>
              </w:rPr>
              <w:t xml:space="preserve"> 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''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I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''°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eqArr>
                    </m:e>
                  </m:d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Y''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Y''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Y''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</m:oMath>
            <w:r w:rsidR="00B273E1" w:rsidRPr="00EE4FC2">
              <w:rPr>
                <w:rFonts w:cstheme="minorHAnsi"/>
                <w:sz w:val="10"/>
                <w:szCs w:val="10"/>
              </w:rPr>
              <w:t xml:space="preserve">   Но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'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''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 и 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°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'°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''°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="00B273E1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''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''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. </m:t>
              </m:r>
            </m:oMath>
            <w:r w:rsidR="00B273E1" w:rsidRPr="00EE4FC2">
              <w:rPr>
                <w:rFonts w:cstheme="minorHAnsi"/>
                <w:sz w:val="10"/>
                <w:szCs w:val="10"/>
              </w:rPr>
              <w:t>Просуммируем эти две системы уравнений: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I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°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eqArr>
                    </m:e>
                  </m:d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Y''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Y''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Y''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.  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I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I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°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eqArr>
                    </m:e>
                  </m:d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Y''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Y''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Y''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 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Y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</m:oMath>
            <w:r w:rsidR="00B273E1" w:rsidRPr="00EE4FC2">
              <w:rPr>
                <w:rFonts w:eastAsiaTheme="minorEastAsia" w:cstheme="minorHAnsi"/>
                <w:iCs/>
                <w:sz w:val="10"/>
                <w:szCs w:val="10"/>
              </w:rPr>
              <w:t>.</w:t>
            </w:r>
            <w:r w:rsidR="00B273E1" w:rsidRPr="00EE4FC2">
              <w:rPr>
                <w:rFonts w:cstheme="minorHAnsi"/>
                <w:sz w:val="10"/>
                <w:szCs w:val="10"/>
              </w:rPr>
              <w:tab/>
              <w:t xml:space="preserve">Таким образом при параллельно регулярном соединении четырехполюсника матрица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Y</m:t>
                  </m:r>
                </m:e>
              </m:d>
            </m:oMath>
            <w:r w:rsidR="00B273E1" w:rsidRPr="00EE4FC2">
              <w:rPr>
                <w:rFonts w:cstheme="minorHAnsi"/>
                <w:sz w:val="10"/>
                <w:szCs w:val="10"/>
              </w:rPr>
              <w:t xml:space="preserve">- параметров равна сумме матриц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Y</m:t>
                  </m:r>
                </m:e>
              </m:d>
            </m:oMath>
            <w:r w:rsidR="00B273E1" w:rsidRPr="00EE4FC2">
              <w:rPr>
                <w:rFonts w:cstheme="minorHAnsi"/>
                <w:sz w:val="10"/>
                <w:szCs w:val="10"/>
              </w:rPr>
              <w:t xml:space="preserve">- параметров соединяемых четырехполюсников: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Y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k=1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N</m:t>
                  </m:r>
                </m:sup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k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|</m:t>
                  </m:r>
                </m:e>
              </m:nary>
            </m:oMath>
            <w:r w:rsidR="00B273E1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(первичные пар-</w:t>
            </w:r>
            <w:proofErr w:type="spellStart"/>
            <w:r w:rsidR="00B273E1" w:rsidRPr="00EE4FC2">
              <w:rPr>
                <w:rFonts w:eastAsiaTheme="minorEastAsia" w:cstheme="minorHAnsi"/>
                <w:iCs/>
                <w:sz w:val="10"/>
                <w:szCs w:val="10"/>
              </w:rPr>
              <w:t>ры</w:t>
            </w:r>
            <w:proofErr w:type="spellEnd"/>
            <w:r w:rsidR="00B273E1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). </w:t>
            </w:r>
            <w:r w:rsidR="00B273E1" w:rsidRPr="00EE4FC2">
              <w:rPr>
                <w:rFonts w:cstheme="minorHAnsi"/>
                <w:iCs/>
                <w:sz w:val="10"/>
                <w:szCs w:val="10"/>
              </w:rPr>
              <w:br/>
              <w:t xml:space="preserve">Все формулы нахождения сложных четырехполюсников справедливы лишь при выполнения условия регулярности их соединения. </w:t>
            </w:r>
            <w:r w:rsidR="00B273E1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Соединение четырехполюсников регулярно в случае, когда токи в первичных и вторичных зажимах четырехполюсников равны по величине и обратны направлению. Одним из схемных признаков нерегулярности является, например, </w:t>
            </w:r>
            <w:proofErr w:type="spellStart"/>
            <w:r w:rsidR="00B273E1" w:rsidRPr="00EE4FC2">
              <w:rPr>
                <w:rFonts w:eastAsiaTheme="minorEastAsia" w:cstheme="minorHAnsi"/>
                <w:iCs/>
                <w:sz w:val="10"/>
                <w:szCs w:val="10"/>
              </w:rPr>
              <w:t>к.з</w:t>
            </w:r>
            <w:proofErr w:type="spellEnd"/>
            <w:r w:rsidR="00B273E1" w:rsidRPr="00EE4FC2">
              <w:rPr>
                <w:rFonts w:eastAsiaTheme="minorEastAsia" w:cstheme="minorHAnsi"/>
                <w:iCs/>
                <w:sz w:val="10"/>
                <w:szCs w:val="10"/>
              </w:rPr>
              <w:t>. элементов при подключении к нему другого четырехполюсника.</w:t>
            </w:r>
          </w:p>
          <w:p w14:paraId="2BD84012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  <w:tc>
          <w:tcPr>
            <w:tcW w:w="3115" w:type="dxa"/>
          </w:tcPr>
          <w:p w14:paraId="221EC4BD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 xml:space="preserve">24.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 xml:space="preserve"> – цепи при отключении от источника постоянного напряжения. Графики тока и напряжения. Определение времени переходного процесса. Операторный метод.</w:t>
            </w:r>
          </w:p>
          <w:p w14:paraId="116E441B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</w:tr>
      <w:tr w:rsidR="00EE4FC2" w:rsidRPr="00EE4FC2" w14:paraId="41F411B8" w14:textId="77777777" w:rsidTr="00D92165">
        <w:tc>
          <w:tcPr>
            <w:tcW w:w="3115" w:type="dxa"/>
          </w:tcPr>
          <w:p w14:paraId="3FFE0CD0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25. Последовательно-последовательное соединение четырехполюсников. Проверка регулярности соединения. Первичные параметры сложного четырехполюсника.</w:t>
            </w:r>
          </w:p>
          <w:p w14:paraId="103E6141" w14:textId="77777777" w:rsidR="00B273E1" w:rsidRPr="00EE4FC2" w:rsidRDefault="00B273E1" w:rsidP="00D75795">
            <w:pPr>
              <w:spacing w:line="240" w:lineRule="auto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rFonts w:ascii="Times New Roman" w:hAnsi="Times New Roman" w:cs="Times New Roman"/>
                <w:b/>
                <w:noProof/>
                <w:lang w:eastAsia="ru-RU"/>
              </w:rPr>
              <w:drawing>
                <wp:anchor distT="0" distB="0" distL="114300" distR="114300" simplePos="0" relativeHeight="251660288" behindDoc="0" locked="0" layoutInCell="1" allowOverlap="1" wp14:anchorId="15B9FC68" wp14:editId="1B14EC0A">
                  <wp:simplePos x="0" y="0"/>
                  <wp:positionH relativeFrom="column">
                    <wp:posOffset>635</wp:posOffset>
                  </wp:positionH>
                  <wp:positionV relativeFrom="paragraph">
                    <wp:posOffset>6350</wp:posOffset>
                  </wp:positionV>
                  <wp:extent cx="1095375" cy="758190"/>
                  <wp:effectExtent l="0" t="0" r="9525" b="3810"/>
                  <wp:wrapThrough wrapText="bothSides">
                    <wp:wrapPolygon edited="0">
                      <wp:start x="0" y="0"/>
                      <wp:lineTo x="0" y="21166"/>
                      <wp:lineTo x="21412" y="21166"/>
                      <wp:lineTo x="21412" y="0"/>
                      <wp:lineTo x="0" y="0"/>
                    </wp:wrapPolygon>
                  </wp:wrapThrough>
                  <wp:docPr id="3" name="Picture 2" descr="F:\ПОСЛЕДОВ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F:\ПОСЛЕДОВ.png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21" r="6783" b="7565"/>
                          <a:stretch/>
                        </pic:blipFill>
                        <pic:spPr bwMode="auto">
                          <a:xfrm>
                            <a:off x="0" y="0"/>
                            <a:ext cx="1095375" cy="758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'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'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eqArr>
                    </m:e>
                  </m:d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I</m:t>
                              </m:r>
                            </m:e>
                          </m:acc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°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 и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''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</m:acc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''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eqArr>
                    </m:e>
                  </m:d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I</m:t>
                              </m:r>
                            </m:e>
                          </m:acc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°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.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''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''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'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''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,</w: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'</m:t>
                      </m:r>
                    </m:e>
                  </m:acc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''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. А</w:t>
            </w:r>
            <w:r w:rsidRPr="00EE4FC2">
              <w:rPr>
                <w:rFonts w:cstheme="minorHAnsi"/>
                <w:sz w:val="10"/>
                <w:szCs w:val="10"/>
              </w:rPr>
              <w:t xml:space="preserve">налогично можно доказать, что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eqArr>
                        <m:eqArr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eqArr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</m:acc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eqArr>
                    </m:e>
                  </m:d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 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</m:e>
                  </m:eqAr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I</m:t>
                              </m:r>
                            </m:e>
                          </m:acc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°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</m:oMath>
          </w:p>
          <w:p w14:paraId="4425BE59" w14:textId="77777777" w:rsidR="00B273E1" w:rsidRPr="00EE4FC2" w:rsidRDefault="00B273E1" w:rsidP="00D75795">
            <w:pPr>
              <w:spacing w:line="240" w:lineRule="auto"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Т.е. матрица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- параметров при последовательном регулярном соединении равна сумме матриц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- параметров четырехполюсников, входящих в соединение: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k=1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N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k</m:t>
                          </m:r>
                        </m:sub>
                      </m:sSub>
                    </m:e>
                  </m:d>
                </m:e>
              </m:nary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(первичные пар-ры). </w:t>
            </w:r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br/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Условие регулярности: при соединении четырехполюсников для любой общей нагрузки токи, проходящие через оба первичных и оба вторичных зажима, должны быть соответственно равны по величине и противоположны по направлению (для каждого четырехполюсника).</w:t>
            </w:r>
          </w:p>
        </w:tc>
        <w:tc>
          <w:tcPr>
            <w:tcW w:w="3115" w:type="dxa"/>
          </w:tcPr>
          <w:p w14:paraId="77043DF6" w14:textId="77777777" w:rsidR="00D2224D" w:rsidRPr="00EE4FC2" w:rsidRDefault="00B273E1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t xml:space="preserve">26.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 xml:space="preserve"> – цепи при подключении к источнику постоянного напряжения. Графики тока и напряжения. Операторный метод.</w:t>
            </w:r>
            <w:r w:rsidR="00D2224D" w:rsidRPr="00EE4FC2">
              <w:rPr>
                <w:b/>
                <w:sz w:val="12"/>
                <w:szCs w:val="12"/>
              </w:rPr>
              <w:br/>
            </w:r>
            <w:r w:rsidR="00D2224D"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CAFEF56" wp14:editId="547D7674">
                  <wp:extent cx="1207970" cy="805313"/>
                  <wp:effectExtent l="0" t="0" r="0" b="0"/>
                  <wp:docPr id="181" name="Рисунок 1" descr="Схема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Схема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9875" cy="80658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8C9FA34" w14:textId="77777777" w:rsidR="00D2224D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1.Независимые начальные 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 xml:space="preserve">условия 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proofErr w:type="gramEnd"/>
            <w:r w:rsidRPr="00EE4FC2">
              <w:rPr>
                <w:rFonts w:cstheme="minorHAnsi"/>
                <w:sz w:val="10"/>
                <w:szCs w:val="10"/>
              </w:rPr>
              <w:t xml:space="preserve">(0-)=0;Зависимые начальные условия 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(0-)=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(0+)=0</w:t>
            </w:r>
            <w:r w:rsidRPr="00EE4FC2">
              <w:rPr>
                <w:rFonts w:cstheme="minorHAnsi"/>
                <w:sz w:val="10"/>
                <w:szCs w:val="10"/>
              </w:rPr>
              <w:br/>
              <w:t>2. Составляем операторную схему замещения.</w:t>
            </w:r>
          </w:p>
          <w:p w14:paraId="77909632" w14:textId="77777777" w:rsidR="00D2224D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  <w:r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C363387" wp14:editId="7663B7C1">
                  <wp:extent cx="591954" cy="605306"/>
                  <wp:effectExtent l="0" t="0" r="0" b="4445"/>
                  <wp:docPr id="182" name="Рисунок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450" cy="605813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DEFF5E" w14:textId="77777777" w:rsidR="00D2224D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)=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Pr="00EE4FC2">
              <w:rPr>
                <w:rFonts w:cstheme="minorHAnsi"/>
                <w:sz w:val="10"/>
                <w:szCs w:val="10"/>
              </w:rPr>
              <w:t>/(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>+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pL</w:t>
            </w:r>
            <w:proofErr w:type="spellEnd"/>
            <w:proofErr w:type="gramStart"/>
            <w:r w:rsidRPr="00EE4FC2">
              <w:rPr>
                <w:rFonts w:cstheme="minorHAnsi"/>
                <w:sz w:val="10"/>
                <w:szCs w:val="10"/>
              </w:rPr>
              <w:t>))=</w:t>
            </w:r>
            <w:proofErr w:type="gramEnd"/>
            <w:r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)/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)</w:t>
            </w:r>
            <w:r w:rsidRPr="00EE4FC2">
              <w:rPr>
                <w:rFonts w:cstheme="minorHAnsi"/>
                <w:sz w:val="10"/>
                <w:szCs w:val="10"/>
              </w:rPr>
              <w:br/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Перходим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от изображения к ее оригиналу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proofErr w:type="spellEnd"/>
            <w:r w:rsidRPr="00EE4FC2">
              <w:rPr>
                <w:rFonts w:cstheme="minorHAnsi"/>
                <w:position w:val="-4"/>
                <w:sz w:val="10"/>
                <w:szCs w:val="10"/>
                <w:lang w:val="en-US"/>
              </w:rPr>
              <w:object w:dxaOrig="180" w:dyaOrig="200" w14:anchorId="6A8D4EBD">
                <v:shape id="_x0000_i1042" type="#_x0000_t75" style="width:9pt;height:9.6pt" o:ole="">
                  <v:imagedata r:id="rId105" o:title=""/>
                </v:shape>
                <o:OLEObject Type="Embed" ProgID="Equation.3" ShapeID="_x0000_i1042" DrawAspect="Content" ObjectID="_1713529400" r:id="rId106"/>
              </w:objec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) при помощи формулы разложения</w:t>
            </w:r>
          </w:p>
          <w:p w14:paraId="05F76EBA" w14:textId="77777777" w:rsidR="00B273E1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sz w:val="16"/>
                <w:szCs w:val="16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51424" behindDoc="0" locked="0" layoutInCell="1" allowOverlap="1" wp14:anchorId="4A128A97" wp14:editId="445BAC34">
                  <wp:simplePos x="0" y="0"/>
                  <wp:positionH relativeFrom="column">
                    <wp:posOffset>940568</wp:posOffset>
                  </wp:positionH>
                  <wp:positionV relativeFrom="paragraph">
                    <wp:posOffset>574675</wp:posOffset>
                  </wp:positionV>
                  <wp:extent cx="649705" cy="452784"/>
                  <wp:effectExtent l="0" t="0" r="0" b="4445"/>
                  <wp:wrapNone/>
                  <wp:docPr id="183" name="Рисунок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7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705" cy="45278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50400" behindDoc="1" locked="0" layoutInCell="1" allowOverlap="1" wp14:anchorId="0BEA2F92" wp14:editId="322F9E00">
                  <wp:simplePos x="0" y="0"/>
                  <wp:positionH relativeFrom="column">
                    <wp:posOffset>897326</wp:posOffset>
                  </wp:positionH>
                  <wp:positionV relativeFrom="paragraph">
                    <wp:posOffset>102235</wp:posOffset>
                  </wp:positionV>
                  <wp:extent cx="890537" cy="472957"/>
                  <wp:effectExtent l="0" t="0" r="5080" b="3810"/>
                  <wp:wrapNone/>
                  <wp:docPr id="184" name="Рисунок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0537" cy="472957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F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)=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)/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 xml:space="preserve">) </w:t>
            </w:r>
            <w:r w:rsidRPr="00EE4FC2">
              <w:rPr>
                <w:rFonts w:cstheme="minorHAnsi"/>
                <w:position w:val="-6"/>
                <w:sz w:val="10"/>
                <w:szCs w:val="10"/>
                <w:lang w:val="en-US"/>
              </w:rPr>
              <w:object w:dxaOrig="300" w:dyaOrig="220" w14:anchorId="67CD350C">
                <v:shape id="_x0000_i1043" type="#_x0000_t75" style="width:10.8pt;height:7.8pt" o:ole="">
                  <v:imagedata r:id="rId109" o:title=""/>
                </v:shape>
                <o:OLEObject Type="Embed" ProgID="Equation.3" ShapeID="_x0000_i1043" DrawAspect="Content" ObjectID="_1713529401" r:id="rId110"/>
              </w:objec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f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t>)=</w:t>
            </w:r>
            <w:r w:rsidRPr="00EE4FC2">
              <w:rPr>
                <w:rFonts w:cstheme="minorHAnsi"/>
                <w:position w:val="-30"/>
                <w:sz w:val="10"/>
                <w:szCs w:val="10"/>
                <w:lang w:val="en-US"/>
              </w:rPr>
              <w:object w:dxaOrig="999" w:dyaOrig="700" w14:anchorId="4678FF66">
                <v:shape id="_x0000_i1044" type="#_x0000_t75" style="width:19.8pt;height:13.8pt" o:ole="">
                  <v:imagedata r:id="rId111" o:title=""/>
                </v:shape>
                <o:OLEObject Type="Embed" ProgID="Equation.3" ShapeID="_x0000_i1044" DrawAspect="Content" ObjectID="_1713529402" r:id="rId112"/>
              </w:objec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Pr="00EE4FC2">
              <w:rPr>
                <w:rFonts w:cstheme="minorHAnsi"/>
                <w:sz w:val="10"/>
                <w:szCs w:val="10"/>
              </w:rPr>
              <w:t>^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position w:val="-6"/>
                <w:sz w:val="10"/>
                <w:szCs w:val="10"/>
                <w:lang w:val="en-US"/>
              </w:rPr>
              <w:object w:dxaOrig="200" w:dyaOrig="279" w14:anchorId="2AEAD76E">
                <v:shape id="_x0000_i1045" type="#_x0000_t75" style="width:9pt;height:12.6pt" o:ole="">
                  <v:imagedata r:id="rId113" o:title=""/>
                </v:shape>
                <o:OLEObject Type="Embed" ProgID="Equation.3" ShapeID="_x0000_i1045" DrawAspect="Content" ObjectID="_1713529403" r:id="rId114"/>
              </w:objec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t xml:space="preserve">,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position w:val="-6"/>
                <w:sz w:val="10"/>
                <w:szCs w:val="10"/>
                <w:lang w:val="en-US"/>
              </w:rPr>
              <w:object w:dxaOrig="200" w:dyaOrig="279" w14:anchorId="0E57559B">
                <v:shape id="_x0000_i1046" type="#_x0000_t75" style="width:9pt;height:12.6pt" o:ole="">
                  <v:imagedata r:id="rId115" o:title=""/>
                </v:shape>
                <o:OLEObject Type="Embed" ProgID="Equation.3" ShapeID="_x0000_i1046" DrawAspect="Content" ObjectID="_1713529404" r:id="rId116"/>
              </w:object>
            </w:r>
            <w:r w:rsidRPr="00EE4FC2">
              <w:rPr>
                <w:rFonts w:cstheme="minorHAnsi"/>
                <w:sz w:val="10"/>
                <w:szCs w:val="10"/>
              </w:rPr>
              <w:t xml:space="preserve">-корни уравнения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)=0.</w:t>
            </w:r>
            <w:r w:rsidRPr="00EE4FC2">
              <w:rPr>
                <w:rFonts w:cstheme="minorHAnsi"/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>+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2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t>=0.</w:t>
            </w:r>
            <w:r w:rsidRPr="00EE4FC2">
              <w:rPr>
                <w:rFonts w:cstheme="minorHAnsi"/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2=-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>\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t>.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 xml:space="preserve">1=0;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 xml:space="preserve">2=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=-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>\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1)=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Pr="00EE4FC2">
              <w:rPr>
                <w:rFonts w:cstheme="minorHAnsi"/>
                <w:sz w:val="10"/>
                <w:szCs w:val="10"/>
              </w:rPr>
              <w:t xml:space="preserve">;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2)=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Pr="00EE4FC2">
              <w:rPr>
                <w:rFonts w:cstheme="minorHAnsi"/>
                <w:sz w:val="10"/>
                <w:szCs w:val="10"/>
              </w:rPr>
              <w:t xml:space="preserve">; </w:t>
            </w:r>
            <w:r w:rsidRPr="00EE4FC2">
              <w:rPr>
                <w:rFonts w:cstheme="minorHAnsi"/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Pr="00EE4FC2">
              <w:rPr>
                <w:rFonts w:cstheme="minorHAnsi"/>
                <w:sz w:val="10"/>
                <w:szCs w:val="10"/>
              </w:rPr>
              <w:t>’(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)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>+2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pl</w:t>
            </w:r>
            <w:r w:rsidRPr="00EE4FC2">
              <w:rPr>
                <w:rFonts w:cstheme="minorHAnsi"/>
                <w:sz w:val="10"/>
                <w:szCs w:val="10"/>
              </w:rPr>
              <w:t xml:space="preserve">;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1)=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 xml:space="preserve">;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2)=-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>;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t xml:space="preserve"> 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br/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t>)=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Pr="00EE4FC2">
              <w:rPr>
                <w:rFonts w:cstheme="minorHAnsi"/>
                <w:sz w:val="10"/>
                <w:szCs w:val="10"/>
              </w:rPr>
              <w:t>/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 xml:space="preserve"> – 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Pr="00EE4FC2">
              <w:rPr>
                <w:rFonts w:cstheme="minorHAnsi"/>
                <w:sz w:val="10"/>
                <w:szCs w:val="10"/>
              </w:rPr>
              <w:t>/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>)*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Pr="00EE4FC2">
              <w:rPr>
                <w:rFonts w:cstheme="minorHAnsi"/>
                <w:sz w:val="10"/>
                <w:szCs w:val="10"/>
              </w:rPr>
              <w:t>^((-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>/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t>)*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t>)</w:t>
            </w:r>
            <w:r w:rsidRPr="00EE4FC2">
              <w:rPr>
                <w:rFonts w:cstheme="minorHAnsi"/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t>)=(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d</w: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t>)/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dt</w:t>
            </w:r>
            <w:r w:rsidRPr="00EE4FC2">
              <w:rPr>
                <w:rFonts w:cstheme="minorHAnsi"/>
                <w:sz w:val="10"/>
                <w:szCs w:val="10"/>
              </w:rPr>
              <w:t>)*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t xml:space="preserve">)=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Pr="00EE4FC2">
              <w:rPr>
                <w:rFonts w:cstheme="minorHAnsi"/>
                <w:sz w:val="10"/>
                <w:szCs w:val="10"/>
              </w:rPr>
              <w:t>*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Pr="00EE4FC2">
              <w:rPr>
                <w:rFonts w:cstheme="minorHAnsi"/>
                <w:sz w:val="10"/>
                <w:szCs w:val="10"/>
              </w:rPr>
              <w:t>^((-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>/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t>)*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t xml:space="preserve">) </w:t>
            </w:r>
          </w:p>
        </w:tc>
        <w:tc>
          <w:tcPr>
            <w:tcW w:w="3115" w:type="dxa"/>
          </w:tcPr>
          <w:p w14:paraId="005F842E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ascii="Times New Roman" w:hAnsi="Times New Roman" w:cs="Times New Roman"/>
                <w:b/>
                <w:noProof/>
                <w:sz w:val="12"/>
                <w:szCs w:val="12"/>
                <w:lang w:eastAsia="ru-RU"/>
              </w:rPr>
              <w:drawing>
                <wp:anchor distT="0" distB="0" distL="114300" distR="114300" simplePos="0" relativeHeight="251659264" behindDoc="1" locked="0" layoutInCell="1" allowOverlap="1" wp14:anchorId="477BC917" wp14:editId="72DE5084">
                  <wp:simplePos x="0" y="0"/>
                  <wp:positionH relativeFrom="column">
                    <wp:posOffset>-50165</wp:posOffset>
                  </wp:positionH>
                  <wp:positionV relativeFrom="paragraph">
                    <wp:posOffset>497205</wp:posOffset>
                  </wp:positionV>
                  <wp:extent cx="1238250" cy="765175"/>
                  <wp:effectExtent l="0" t="0" r="0" b="0"/>
                  <wp:wrapTight wrapText="bothSides">
                    <wp:wrapPolygon edited="0">
                      <wp:start x="0" y="0"/>
                      <wp:lineTo x="0" y="20973"/>
                      <wp:lineTo x="21268" y="20973"/>
                      <wp:lineTo x="21268" y="0"/>
                      <wp:lineTo x="0" y="0"/>
                    </wp:wrapPolygon>
                  </wp:wrapTight>
                  <wp:docPr id="2" name="Picture 3" descr="F:\ПОСЛЕД-ПАРАЛЛ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23" name="Picture 3" descr="F:\ПОСЛЕД-ПАРАЛЛ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250" cy="76517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FC2">
              <w:rPr>
                <w:b/>
                <w:sz w:val="12"/>
                <w:szCs w:val="12"/>
              </w:rPr>
              <w:t>27. Последовательно-параллельное соединение четырехполюсников. Первичные параметры сложного четырехполюсника.</w:t>
            </w:r>
          </w:p>
          <w:p w14:paraId="6B5E96EF" w14:textId="77777777" w:rsidR="00B273E1" w:rsidRPr="00EE4FC2" w:rsidRDefault="00F53B08" w:rsidP="00D75795">
            <w:pPr>
              <w:spacing w:line="240" w:lineRule="auto"/>
              <w:rPr>
                <w:rFonts w:ascii="Times New Roman" w:hAnsi="Times New Roman" w:cs="Times New Roman"/>
                <w:i/>
                <w:iCs/>
                <w:sz w:val="10"/>
                <w:szCs w:val="10"/>
              </w:rPr>
            </w:pP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="Times New Roman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10"/>
                          <w:szCs w:val="10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  <w:lang w:val="en-US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11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  <w:lang w:val="en-US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12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10"/>
                          <w:szCs w:val="10"/>
                        </w:rPr>
                        <m:t>=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  <w:lang w:val="en-US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21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  <w:lang w:val="en-US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22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</m:oMath>
            <w:r w:rsidR="00B273E1" w:rsidRPr="00EE4FC2">
              <w:rPr>
                <w:rFonts w:ascii="Times New Roman" w:eastAsiaTheme="minorEastAsia" w:hAnsi="Times New Roman" w:cs="Times New Roman"/>
                <w:iCs/>
                <w:sz w:val="10"/>
                <w:szCs w:val="10"/>
              </w:rPr>
              <w:t xml:space="preserve">, 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'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  <m:r>
                <w:rPr>
                  <w:rFonts w:ascii="Cambria Math" w:hAnsi="Cambria Math" w:cs="Times New Roman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10"/>
                      <w:szCs w:val="10"/>
                    </w:rPr>
                    <m:t>H</m:t>
                  </m:r>
                </m:e>
              </m:d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10"/>
                                  <w:szCs w:val="10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10"/>
                                  <w:szCs w:val="10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eqArr>
                </m:e>
              </m:d>
            </m:oMath>
            <w:r w:rsidR="00B273E1" w:rsidRPr="00EE4FC2">
              <w:rPr>
                <w:rFonts w:ascii="Times New Roman" w:eastAsiaTheme="minorEastAsia" w:hAnsi="Times New Roman" w:cs="Times New Roman"/>
                <w:iCs/>
                <w:sz w:val="10"/>
                <w:szCs w:val="10"/>
              </w:rPr>
              <w:t xml:space="preserve">. </w:t>
            </w:r>
            <w:r w:rsidR="00B273E1" w:rsidRPr="00EE4FC2">
              <w:rPr>
                <w:rFonts w:ascii="Times New Roman" w:hAnsi="Times New Roman" w:cs="Times New Roman"/>
                <w:sz w:val="10"/>
                <w:szCs w:val="10"/>
              </w:rPr>
              <w:t xml:space="preserve">Т.е. матрица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hAnsi="Cambria Math" w:cs="Times New Roman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10"/>
                      <w:szCs w:val="10"/>
                      <w:lang w:val="en-US"/>
                    </w:rPr>
                    <m:t>H</m:t>
                  </m:r>
                </m:e>
              </m:d>
            </m:oMath>
            <w:r w:rsidR="00B273E1" w:rsidRPr="00EE4FC2">
              <w:rPr>
                <w:rFonts w:ascii="Times New Roman" w:hAnsi="Times New Roman" w:cs="Times New Roman"/>
                <w:sz w:val="10"/>
                <w:szCs w:val="10"/>
              </w:rPr>
              <w:t xml:space="preserve">- параметров при последовательно-параллельном регулярном соединении равна сумме матриц </w:t>
            </w:r>
            <m:oMath>
              <m:d>
                <m:dPr>
                  <m:begChr m:val="‖"/>
                  <m:endChr m:val="‖"/>
                  <m:ctrlPr>
                    <w:rPr>
                      <w:rFonts w:ascii="Cambria Math" w:hAnsi="Cambria Math" w:cs="Times New Roman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10"/>
                      <w:szCs w:val="10"/>
                      <w:lang w:val="en-US"/>
                    </w:rPr>
                    <m:t>H</m:t>
                  </m:r>
                </m:e>
              </m:d>
            </m:oMath>
            <w:r w:rsidR="00B273E1" w:rsidRPr="00EE4FC2">
              <w:rPr>
                <w:rFonts w:ascii="Times New Roman" w:hAnsi="Times New Roman" w:cs="Times New Roman"/>
                <w:sz w:val="10"/>
                <w:szCs w:val="10"/>
              </w:rPr>
              <w:t xml:space="preserve">- параметров четырехполюсников, входящих в соединение: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="Times New Roman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10"/>
                      <w:szCs w:val="10"/>
                      <w:lang w:val="en-US"/>
                    </w:rPr>
                    <m:t>H</m:t>
                  </m:r>
                </m:e>
              </m:d>
              <m:r>
                <w:rPr>
                  <w:rFonts w:ascii="Cambria Math" w:hAnsi="Cambria Math" w:cs="Times New Roman"/>
                  <w:sz w:val="10"/>
                  <w:szCs w:val="10"/>
                </w:rPr>
                <m:t>=</m:t>
              </m:r>
              <m:nary>
                <m:naryPr>
                  <m:chr m:val="∑"/>
                  <m:limLoc m:val="undOvr"/>
                  <m:ctrlPr>
                    <w:rPr>
                      <w:rFonts w:ascii="Cambria Math" w:hAnsi="Cambria Math" w:cs="Times New Roman"/>
                      <w:i/>
                      <w:iCs/>
                      <w:sz w:val="10"/>
                      <w:szCs w:val="10"/>
                    </w:rPr>
                  </m:ctrlPr>
                </m:naryPr>
                <m:sub>
                  <m:r>
                    <w:rPr>
                      <w:rFonts w:ascii="Cambria Math" w:hAnsi="Cambria Math" w:cs="Times New Roman"/>
                      <w:sz w:val="10"/>
                      <w:szCs w:val="10"/>
                    </w:rPr>
                    <m:t>k=1</m:t>
                  </m:r>
                </m:sub>
                <m:sup>
                  <m:r>
                    <w:rPr>
                      <w:rFonts w:ascii="Cambria Math" w:hAnsi="Cambria Math" w:cs="Times New Roman"/>
                      <w:sz w:val="10"/>
                      <w:szCs w:val="10"/>
                      <w:lang w:val="en-US"/>
                    </w:rPr>
                    <m:t>N</m:t>
                  </m:r>
                </m:sup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H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10"/>
                              <w:szCs w:val="10"/>
                            </w:rPr>
                            <m:t>k</m:t>
                          </m:r>
                        </m:sub>
                      </m:sSub>
                    </m:e>
                  </m:d>
                </m:e>
              </m:nary>
            </m:oMath>
            <w:r w:rsidR="00B273E1" w:rsidRPr="00EE4FC2">
              <w:rPr>
                <w:rFonts w:ascii="Times New Roman" w:eastAsiaTheme="minorEastAsia" w:hAnsi="Times New Roman" w:cs="Times New Roman"/>
                <w:iCs/>
                <w:sz w:val="10"/>
                <w:szCs w:val="10"/>
              </w:rPr>
              <w:t xml:space="preserve"> (первичные пар-ры). </w:t>
            </w:r>
          </w:p>
          <w:p w14:paraId="26D12E90" w14:textId="77777777" w:rsidR="00B273E1" w:rsidRPr="00EE4FC2" w:rsidRDefault="00B273E1" w:rsidP="00D75795">
            <w:pPr>
              <w:spacing w:line="240" w:lineRule="auto"/>
              <w:rPr>
                <w:sz w:val="16"/>
                <w:szCs w:val="16"/>
              </w:rPr>
            </w:pPr>
          </w:p>
        </w:tc>
      </w:tr>
      <w:tr w:rsidR="00EE4FC2" w:rsidRPr="00EE4FC2" w14:paraId="7C79E8EC" w14:textId="77777777" w:rsidTr="00D92165">
        <w:tc>
          <w:tcPr>
            <w:tcW w:w="3115" w:type="dxa"/>
          </w:tcPr>
          <w:p w14:paraId="4B589DA7" w14:textId="77777777" w:rsidR="00D2224D" w:rsidRPr="00EE4FC2" w:rsidRDefault="00B273E1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b/>
                <w:sz w:val="28"/>
                <w:szCs w:val="28"/>
              </w:rPr>
            </w:pPr>
            <w:r w:rsidRPr="00EE4FC2">
              <w:rPr>
                <w:b/>
                <w:sz w:val="12"/>
                <w:szCs w:val="12"/>
              </w:rPr>
              <w:t xml:space="preserve">28.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 xml:space="preserve"> – цепи при отключении от источника постоянного напряжения. Графики тока и напряжения. Операторный метод.</w:t>
            </w:r>
          </w:p>
          <w:p w14:paraId="21A4F965" w14:textId="77777777" w:rsidR="00D2224D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ascii="Tahoma" w:hAnsi="Tahoma" w:cs="Tahoma"/>
              </w:rPr>
            </w:pPr>
            <w:r w:rsidRPr="00EE4FC2">
              <w:rPr>
                <w:rFonts w:ascii="Tahoma" w:hAnsi="Tahoma" w:cs="Tahoma"/>
                <w:noProof/>
                <w:lang w:eastAsia="ru-RU"/>
              </w:rPr>
              <w:drawing>
                <wp:anchor distT="0" distB="0" distL="114300" distR="114300" simplePos="0" relativeHeight="251754496" behindDoc="1" locked="0" layoutInCell="1" allowOverlap="1" wp14:anchorId="55C3DE00" wp14:editId="56287E31">
                  <wp:simplePos x="0" y="0"/>
                  <wp:positionH relativeFrom="column">
                    <wp:posOffset>17145</wp:posOffset>
                  </wp:positionH>
                  <wp:positionV relativeFrom="paragraph">
                    <wp:posOffset>2540</wp:posOffset>
                  </wp:positionV>
                  <wp:extent cx="851535" cy="608330"/>
                  <wp:effectExtent l="0" t="0" r="5715" b="1270"/>
                  <wp:wrapTight wrapText="bothSides">
                    <wp:wrapPolygon edited="0">
                      <wp:start x="0" y="0"/>
                      <wp:lineTo x="0" y="20969"/>
                      <wp:lineTo x="21262" y="20969"/>
                      <wp:lineTo x="21262" y="0"/>
                      <wp:lineTo x="0" y="0"/>
                    </wp:wrapPolygon>
                  </wp:wrapTight>
                  <wp:docPr id="223" name="Рисунок 2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1535" cy="60833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  <w:p w14:paraId="5100567B" w14:textId="77777777" w:rsidR="00D2224D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1.Независимые начальные 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 xml:space="preserve">условия 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proofErr w:type="gramEnd"/>
            <w:r w:rsidRPr="00EE4FC2">
              <w:rPr>
                <w:rFonts w:cstheme="minorHAnsi"/>
                <w:sz w:val="10"/>
                <w:szCs w:val="10"/>
              </w:rPr>
              <w:t>(0-)=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E</w:t>
            </w:r>
            <w:r w:rsidRPr="00EE4FC2">
              <w:rPr>
                <w:rFonts w:cstheme="minorHAnsi"/>
                <w:sz w:val="10"/>
                <w:szCs w:val="10"/>
              </w:rPr>
              <w:t>/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>;</w:t>
            </w:r>
          </w:p>
          <w:p w14:paraId="15028EC5" w14:textId="77777777" w:rsidR="00D2224D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Зависимые начальные 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 xml:space="preserve">условия 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proofErr w:type="gramEnd"/>
            <w:r w:rsidRPr="00EE4FC2">
              <w:rPr>
                <w:rFonts w:cstheme="minorHAnsi"/>
                <w:sz w:val="10"/>
                <w:szCs w:val="10"/>
              </w:rPr>
              <w:t xml:space="preserve">(0-)=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(0+)=0</w:t>
            </w:r>
          </w:p>
          <w:p w14:paraId="1E2BC621" w14:textId="77777777" w:rsidR="00D2224D" w:rsidRPr="00EE4FC2" w:rsidRDefault="009E09E9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53472" behindDoc="1" locked="0" layoutInCell="1" allowOverlap="1" wp14:anchorId="6A7DEF9F" wp14:editId="7C5E8E16">
                  <wp:simplePos x="0" y="0"/>
                  <wp:positionH relativeFrom="column">
                    <wp:posOffset>89535</wp:posOffset>
                  </wp:positionH>
                  <wp:positionV relativeFrom="paragraph">
                    <wp:posOffset>41910</wp:posOffset>
                  </wp:positionV>
                  <wp:extent cx="557530" cy="741680"/>
                  <wp:effectExtent l="3175" t="0" r="0" b="0"/>
                  <wp:wrapSquare wrapText="bothSides"/>
                  <wp:docPr id="229" name="Рисунок 229" descr="https://sun9-63.userapi.com/impg/x3xPRUjaLii5aTO0vky29F-WuFpKSgN4vpZhlg/ZiPRJSc5UA8.jpg?size=1200x1600&amp;quality=96&amp;sign=6c43ce8d2f9520b88cc673a0cd0245de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9" descr="https://sun9-63.userapi.com/impg/x3xPRUjaLii5aTO0vky29F-WuFpKSgN4vpZhlg/ZiPRJSc5UA8.jpg?size=1200x1600&amp;quality=96&amp;sign=6c43ce8d2f9520b88cc673a0cd0245de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57530" cy="74168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D2224D" w:rsidRPr="00EE4FC2">
              <w:rPr>
                <w:rFonts w:cstheme="minorHAnsi"/>
                <w:sz w:val="10"/>
                <w:szCs w:val="10"/>
              </w:rPr>
              <w:t>2. Составляем операторную схему замещения.</w:t>
            </w:r>
          </w:p>
          <w:p w14:paraId="105C9A10" w14:textId="77777777" w:rsidR="00D2224D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</w:p>
          <w:p w14:paraId="4B8F0285" w14:textId="77777777" w:rsidR="00D2224D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 xml:space="preserve">)=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(0+)*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t>/(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>+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pl</w:t>
            </w:r>
            <w:r w:rsidRPr="00EE4FC2">
              <w:rPr>
                <w:rFonts w:cstheme="minorHAnsi"/>
                <w:sz w:val="10"/>
                <w:szCs w:val="10"/>
              </w:rPr>
              <w:t>)=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)/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);</w:t>
            </w:r>
          </w:p>
          <w:p w14:paraId="486096B0" w14:textId="77777777" w:rsidR="00D2224D" w:rsidRPr="00EE4FC2" w:rsidRDefault="009E09E9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  <w:lang w:val="en-US"/>
              </w:rPr>
            </w:pPr>
            <w:r w:rsidRPr="00EE4FC2">
              <w:rPr>
                <w:noProof/>
                <w:lang w:eastAsia="ru-RU"/>
              </w:rPr>
              <w:drawing>
                <wp:anchor distT="0" distB="0" distL="114300" distR="114300" simplePos="0" relativeHeight="251755520" behindDoc="1" locked="0" layoutInCell="1" allowOverlap="1" wp14:anchorId="527DCE56" wp14:editId="3F61AC42">
                  <wp:simplePos x="0" y="0"/>
                  <wp:positionH relativeFrom="column">
                    <wp:posOffset>854075</wp:posOffset>
                  </wp:positionH>
                  <wp:positionV relativeFrom="paragraph">
                    <wp:posOffset>46355</wp:posOffset>
                  </wp:positionV>
                  <wp:extent cx="521970" cy="696595"/>
                  <wp:effectExtent l="7937" t="0" r="318" b="317"/>
                  <wp:wrapTight wrapText="bothSides">
                    <wp:wrapPolygon edited="0">
                      <wp:start x="21272" y="-246"/>
                      <wp:lineTo x="775" y="-246"/>
                      <wp:lineTo x="775" y="21019"/>
                      <wp:lineTo x="21272" y="21019"/>
                      <wp:lineTo x="21272" y="-246"/>
                    </wp:wrapPolygon>
                  </wp:wrapTight>
                  <wp:docPr id="185" name="Рисунок 185" descr="https://sun9-33.userapi.com/impg/N7Qhns08toa9sfyh67gJKM53V20WADa9XUrGoQ/KhyydIgXcPg.jpg?size=1200x1600&amp;quality=96&amp;sign=47b1cb6bae120922b15c26c81f9ec0db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6" descr="https://sun9-33.userapi.com/impg/N7Qhns08toa9sfyh67gJKM53V20WADa9XUrGoQ/KhyydIgXcPg.jpg?size=1200x1600&amp;quality=96&amp;sign=47b1cb6bae120922b15c26c81f9ec0db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 rot="16200000">
                            <a:off x="0" y="0"/>
                            <a:ext cx="521970" cy="69659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D2224D" w:rsidRPr="00EE4FC2">
              <w:rPr>
                <w:rFonts w:cstheme="minorHAnsi"/>
                <w:sz w:val="10"/>
                <w:szCs w:val="10"/>
                <w:lang w:val="en-US"/>
              </w:rPr>
              <w:t>P=-r/l</w:t>
            </w:r>
          </w:p>
          <w:p w14:paraId="3C81A6C5" w14:textId="77777777" w:rsidR="00D2224D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  <w:lang w:val="en-US"/>
              </w:rPr>
            </w:pPr>
            <w:r w:rsidRPr="00EE4FC2">
              <w:rPr>
                <w:rFonts w:cstheme="minorHAnsi"/>
                <w:sz w:val="10"/>
                <w:szCs w:val="10"/>
                <w:lang w:val="en-US"/>
              </w:rPr>
              <w:t>M(p)=E*L/r</w:t>
            </w:r>
          </w:p>
          <w:p w14:paraId="54E79C52" w14:textId="77777777" w:rsidR="00D2224D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  <w:lang w:val="en-US"/>
              </w:rPr>
            </w:pP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r w:rsidRPr="00EE4FC2">
              <w:rPr>
                <w:rFonts w:cstheme="minorHAnsi"/>
                <w:sz w:val="10"/>
                <w:szCs w:val="10"/>
                <w:lang w:val="en-US"/>
              </w:rPr>
              <w:t>(t)=(E/r)* e^((-r/L)*t)</w:t>
            </w:r>
          </w:p>
          <w:p w14:paraId="5464DDF0" w14:textId="77777777" w:rsidR="00D2224D" w:rsidRPr="00EE4FC2" w:rsidRDefault="00D2224D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  <w:lang w:val="en-US"/>
              </w:rPr>
            </w:pPr>
            <w:r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(t)=- E*e^((-r/L)*t) </w:t>
            </w:r>
          </w:p>
          <w:p w14:paraId="3CA32C76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  <w:tc>
          <w:tcPr>
            <w:tcW w:w="3115" w:type="dxa"/>
          </w:tcPr>
          <w:p w14:paraId="5AED7066" w14:textId="77777777" w:rsidR="00016B46" w:rsidRPr="00EE4FC2" w:rsidRDefault="00B273E1" w:rsidP="00D75795">
            <w:pPr>
              <w:spacing w:line="240" w:lineRule="auto"/>
              <w:ind w:right="-1"/>
              <w:rPr>
                <w:rFonts w:eastAsiaTheme="minorEastAsia"/>
                <w:iCs/>
              </w:rPr>
            </w:pPr>
            <w:r w:rsidRPr="00EE4FC2">
              <w:rPr>
                <w:b/>
                <w:sz w:val="12"/>
                <w:szCs w:val="12"/>
              </w:rPr>
              <w:t>29. Параллельно-последовательное соединение четырехполюсников. Проверка регулярности соединения. Первичные параметры сложного четырехполюсника.</w:t>
            </w:r>
            <w:r w:rsidR="00016B46" w:rsidRPr="00EE4FC2">
              <w:rPr>
                <w:b/>
                <w:sz w:val="12"/>
                <w:szCs w:val="12"/>
              </w:rPr>
              <w:br/>
            </w:r>
            <w:r w:rsidR="00016B46" w:rsidRPr="00EE4FC2">
              <w:rPr>
                <w:rFonts w:eastAsiaTheme="minorEastAsia"/>
                <w:iCs/>
                <w:sz w:val="10"/>
                <w:szCs w:val="10"/>
              </w:rPr>
              <w:t>Последовательно-последовательное соединение ЧП. Проверка регулярности соединения. Первичные параметры сложного ЧП</w:t>
            </w:r>
          </w:p>
          <w:p w14:paraId="61FDE879" w14:textId="77777777" w:rsidR="00016B46" w:rsidRPr="00EE4FC2" w:rsidRDefault="00016B46" w:rsidP="00D75795">
            <w:pPr>
              <w:spacing w:line="240" w:lineRule="auto"/>
              <w:ind w:right="-1"/>
              <w:rPr>
                <w:rFonts w:eastAsiaTheme="minorEastAsia"/>
                <w:iCs/>
                <w:sz w:val="10"/>
                <w:szCs w:val="10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211A32D9" wp14:editId="051D84A1">
                  <wp:extent cx="1012376" cy="727656"/>
                  <wp:effectExtent l="0" t="0" r="0" b="0"/>
                  <wp:docPr id="7178" name="Рисунок 71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22056" cy="7346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noProof/>
                <w:lang w:eastAsia="ru-RU"/>
              </w:rPr>
              <w:drawing>
                <wp:inline distT="0" distB="0" distL="0" distR="0" wp14:anchorId="5875C723" wp14:editId="396581D3">
                  <wp:extent cx="631065" cy="614161"/>
                  <wp:effectExtent l="0" t="0" r="0" b="0"/>
                  <wp:docPr id="7179" name="Рисунок 71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5705" cy="628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Theme="minorEastAsia"/>
                <w:iCs/>
                <w:sz w:val="10"/>
                <w:szCs w:val="10"/>
              </w:rPr>
              <w:t>Соединение четырехполюсников регулярно в случае, когда токи в первичных и вторичных зажимах четырехполюсников равны по величине и обратны направлению.</w:t>
            </w:r>
            <w:r w:rsidR="00D76664" w:rsidRPr="00EE4FC2">
              <w:rPr>
                <w:rFonts w:eastAsiaTheme="minorEastAsia"/>
                <w:iCs/>
                <w:sz w:val="10"/>
                <w:szCs w:val="10"/>
              </w:rPr>
              <w:br/>
            </w:r>
            <w:r w:rsidRPr="00EE4FC2">
              <w:rPr>
                <w:rFonts w:eastAsiaTheme="minorEastAsia"/>
                <w:iCs/>
                <w:sz w:val="10"/>
                <w:szCs w:val="10"/>
              </w:rPr>
              <w:t>Для цепочного(каскадного) соединения включение всегда регулярно, а для остальных видов соединения могу быть не регулярными.</w:t>
            </w:r>
          </w:p>
          <w:p w14:paraId="64CC479E" w14:textId="77777777" w:rsidR="00B273E1" w:rsidRPr="00EE4FC2" w:rsidRDefault="00016B46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  <w:r w:rsidRPr="00EE4FC2">
              <w:rPr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6325C04" wp14:editId="5500A931">
                  <wp:extent cx="1430773" cy="901133"/>
                  <wp:effectExtent l="0" t="0" r="0" b="0"/>
                  <wp:docPr id="7180" name="Рисунок 71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50083" cy="91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noProof/>
                <w:lang w:eastAsia="ru-RU"/>
              </w:rPr>
              <w:drawing>
                <wp:inline distT="0" distB="0" distL="0" distR="0" wp14:anchorId="1567AF4B" wp14:editId="45BC98B4">
                  <wp:extent cx="1334282" cy="901834"/>
                  <wp:effectExtent l="0" t="0" r="0" b="0"/>
                  <wp:docPr id="7181" name="Рисунок 71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363239" cy="921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noProof/>
                <w:lang w:eastAsia="ru-RU"/>
              </w:rPr>
              <w:drawing>
                <wp:inline distT="0" distB="0" distL="0" distR="0" wp14:anchorId="6F3AFDAA" wp14:editId="45225F83">
                  <wp:extent cx="1449491" cy="962970"/>
                  <wp:effectExtent l="0" t="0" r="0" b="8890"/>
                  <wp:docPr id="7182" name="Рисунок 71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4577" cy="9929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0BE45430" w14:textId="77777777" w:rsidR="00B273E1" w:rsidRPr="00EE4FC2" w:rsidRDefault="00B273E1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30. Прямое преобразование Лапласа. Примеры нахождения изображения с помощью прямого преобразования Лапласа.</w:t>
            </w:r>
            <w:r w:rsidR="00D76664" w:rsidRPr="00EE4FC2">
              <w:rPr>
                <w:b/>
                <w:sz w:val="12"/>
                <w:szCs w:val="12"/>
              </w:rPr>
              <w:br/>
            </w:r>
            <w:r w:rsidR="00D76664" w:rsidRPr="00EE4FC2">
              <w:rPr>
                <w:rFonts w:eastAsiaTheme="minorEastAsia"/>
                <w:iCs/>
                <w:sz w:val="10"/>
                <w:szCs w:val="10"/>
              </w:rPr>
              <w:t>Прямое преобразование Лапласа. Примеры нахождения изображения с помощью прямого преобразования Лапласа</w:t>
            </w:r>
            <w:r w:rsidR="00D76664" w:rsidRPr="00EE4FC2">
              <w:rPr>
                <w:noProof/>
                <w:lang w:eastAsia="ru-RU"/>
              </w:rPr>
              <w:drawing>
                <wp:inline distT="0" distB="0" distL="0" distR="0" wp14:anchorId="52B70F10" wp14:editId="53C9B6EC">
                  <wp:extent cx="1571521" cy="713946"/>
                  <wp:effectExtent l="0" t="0" r="0" b="0"/>
                  <wp:docPr id="7183" name="Рисунок 71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1771" cy="7276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76664" w:rsidRPr="00EE4FC2">
              <w:rPr>
                <w:noProof/>
                <w:lang w:eastAsia="ru-RU"/>
              </w:rPr>
              <w:drawing>
                <wp:inline distT="0" distB="0" distL="0" distR="0" wp14:anchorId="7C7B5AF7" wp14:editId="235DB0C4">
                  <wp:extent cx="1586936" cy="978795"/>
                  <wp:effectExtent l="0" t="0" r="0" b="0"/>
                  <wp:docPr id="7184" name="Рисунок 71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16353" cy="9969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76664" w:rsidRPr="00EE4FC2">
              <w:rPr>
                <w:noProof/>
                <w:lang w:eastAsia="ru-RU"/>
              </w:rPr>
              <w:drawing>
                <wp:inline distT="0" distB="0" distL="0" distR="0" wp14:anchorId="5C530C91" wp14:editId="79160DCF">
                  <wp:extent cx="1595245" cy="554371"/>
                  <wp:effectExtent l="0" t="0" r="5080" b="0"/>
                  <wp:docPr id="249" name="Рисунок 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1901" cy="5671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76664" w:rsidRPr="00EE4FC2">
              <w:rPr>
                <w:noProof/>
                <w:lang w:eastAsia="ru-RU"/>
              </w:rPr>
              <w:drawing>
                <wp:inline distT="0" distB="0" distL="0" distR="0" wp14:anchorId="5E1CB70F" wp14:editId="0EA793D8">
                  <wp:extent cx="1505222" cy="673046"/>
                  <wp:effectExtent l="0" t="0" r="0" b="0"/>
                  <wp:docPr id="248" name="Рисунок 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24268" cy="681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7E7C78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</w:tr>
      <w:tr w:rsidR="00EE4FC2" w:rsidRPr="00EE4FC2" w14:paraId="250A1DE9" w14:textId="77777777" w:rsidTr="00D92165">
        <w:tc>
          <w:tcPr>
            <w:tcW w:w="3115" w:type="dxa"/>
          </w:tcPr>
          <w:p w14:paraId="6BE9A410" w14:textId="77777777" w:rsidR="00EE4FC2" w:rsidRPr="00EE4FC2" w:rsidRDefault="00EE4FC2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</w:p>
          <w:p w14:paraId="7D47DD3D" w14:textId="77777777" w:rsidR="00EE4FC2" w:rsidRPr="00EE4FC2" w:rsidRDefault="00EE4FC2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</w:p>
          <w:p w14:paraId="48FF6EDC" w14:textId="77777777" w:rsidR="00EE4FC2" w:rsidRPr="00EE4FC2" w:rsidRDefault="00EE4FC2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</w:p>
          <w:p w14:paraId="0A4CD7F3" w14:textId="77777777" w:rsidR="00EE4FC2" w:rsidRPr="00EE4FC2" w:rsidRDefault="00EE4FC2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</w:p>
          <w:p w14:paraId="41053994" w14:textId="77777777" w:rsidR="00EE4FC2" w:rsidRPr="00EE4FC2" w:rsidRDefault="00EE4FC2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</w:p>
          <w:p w14:paraId="007EB45E" w14:textId="77777777" w:rsidR="00EE4FC2" w:rsidRPr="00EE4FC2" w:rsidRDefault="00EE4FC2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</w:p>
          <w:p w14:paraId="17DA2636" w14:textId="77777777" w:rsidR="00EE4FC2" w:rsidRPr="00EE4FC2" w:rsidRDefault="00EE4FC2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</w:p>
          <w:p w14:paraId="26F8919A" w14:textId="77777777" w:rsidR="00D76664" w:rsidRPr="00EE4FC2" w:rsidRDefault="00B273E1" w:rsidP="00D75795">
            <w:pPr>
              <w:spacing w:line="240" w:lineRule="auto"/>
              <w:ind w:right="-1"/>
              <w:rPr>
                <w:rFonts w:eastAsiaTheme="minorEastAsia"/>
                <w:iCs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31. Уравнение четырехполюсника в гиперболических функциях.</w:t>
            </w:r>
            <w:r w:rsidR="00D76664" w:rsidRPr="00EE4FC2">
              <w:rPr>
                <w:b/>
                <w:sz w:val="12"/>
                <w:szCs w:val="12"/>
              </w:rPr>
              <w:br/>
            </w:r>
            <w:r w:rsidR="00D76664" w:rsidRPr="00EE4FC2">
              <w:rPr>
                <w:rFonts w:eastAsiaTheme="minorEastAsia" w:cstheme="minorHAnsi"/>
                <w:iCs/>
                <w:sz w:val="10"/>
                <w:szCs w:val="10"/>
              </w:rPr>
              <w:t>Уравнение ЧП в гиперболических функциях</w:t>
            </w:r>
          </w:p>
          <w:p w14:paraId="28F697D4" w14:textId="77777777" w:rsidR="00D76664" w:rsidRPr="00EE4FC2" w:rsidRDefault="00D76664" w:rsidP="00D75795">
            <w:pPr>
              <w:spacing w:line="240" w:lineRule="auto"/>
              <w:ind w:right="-1"/>
              <w:rPr>
                <w:rFonts w:eastAsiaTheme="minorEastAsia"/>
                <w:iCs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4DDF6D55" wp14:editId="0F7221A2">
                  <wp:extent cx="1026795" cy="264738"/>
                  <wp:effectExtent l="0" t="0" r="1905" b="2540"/>
                  <wp:docPr id="250" name="Рисунок 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05010" cy="284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Theme="minorEastAsia"/>
                <w:iCs/>
              </w:rPr>
              <w:t xml:space="preserve"> </w:t>
            </w:r>
            <w:r w:rsidRPr="00EE4FC2">
              <w:rPr>
                <w:noProof/>
                <w:lang w:eastAsia="ru-RU"/>
              </w:rPr>
              <w:drawing>
                <wp:inline distT="0" distB="0" distL="0" distR="0" wp14:anchorId="28810FD5" wp14:editId="7A4918E5">
                  <wp:extent cx="476519" cy="285373"/>
                  <wp:effectExtent l="0" t="0" r="0" b="635"/>
                  <wp:docPr id="251" name="Рисунок 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1871" cy="3005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2B57CD" w14:textId="77777777" w:rsidR="00D76664" w:rsidRPr="00EE4FC2" w:rsidRDefault="00D76664" w:rsidP="00D75795">
            <w:pPr>
              <w:spacing w:line="240" w:lineRule="auto"/>
              <w:ind w:right="-1"/>
              <w:rPr>
                <w:rFonts w:eastAsiaTheme="minorEastAsia"/>
                <w:iCs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614D0412" wp14:editId="62A2228B">
                  <wp:extent cx="1429555" cy="821823"/>
                  <wp:effectExtent l="0" t="0" r="0" b="0"/>
                  <wp:docPr id="252" name="Рисунок 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1828" cy="85762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4D42302" w14:textId="77777777" w:rsidR="00D76664" w:rsidRPr="00EE4FC2" w:rsidRDefault="00D76664" w:rsidP="00D75795">
            <w:pPr>
              <w:spacing w:line="240" w:lineRule="auto"/>
              <w:ind w:right="-1"/>
              <w:rPr>
                <w:rFonts w:eastAsiaTheme="minorEastAsia"/>
                <w:iCs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01141FF1" wp14:editId="7C1A142C">
                  <wp:extent cx="1364615" cy="994980"/>
                  <wp:effectExtent l="0" t="0" r="6985" b="0"/>
                  <wp:docPr id="253" name="Рисунок 2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00473" cy="10211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94FE985" w14:textId="77777777" w:rsidR="00B273E1" w:rsidRPr="00EE4FC2" w:rsidRDefault="00D76664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0F84E1F6" wp14:editId="77DD50B0">
                  <wp:extent cx="1468192" cy="841679"/>
                  <wp:effectExtent l="0" t="0" r="0" b="0"/>
                  <wp:docPr id="254" name="Рисунок 2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19387" cy="87102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9BE50D5" w14:textId="77777777" w:rsidR="003336C1" w:rsidRPr="00EE4FC2" w:rsidRDefault="00B273E1" w:rsidP="00D75795">
            <w:pPr>
              <w:spacing w:line="240" w:lineRule="auto"/>
              <w:ind w:right="-1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 xml:space="preserve">32.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с – цепи при подключении к источнику постоянного напряжения. Операторный метод. </w:t>
            </w:r>
            <w:r w:rsidR="003336C1" w:rsidRPr="00EE4FC2">
              <w:rPr>
                <w:b/>
                <w:sz w:val="12"/>
                <w:szCs w:val="12"/>
              </w:rPr>
              <w:br/>
            </w:r>
            <w:r w:rsidR="003336C1" w:rsidRPr="00EE4FC2">
              <w:rPr>
                <w:rFonts w:cstheme="minorHAnsi"/>
                <w:sz w:val="10"/>
                <w:szCs w:val="10"/>
              </w:rPr>
              <w:t xml:space="preserve">Переходные процессы в </w:t>
            </w:r>
            <w:r w:rsidR="003336C1"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="003336C1" w:rsidRPr="00EE4FC2">
              <w:rPr>
                <w:rFonts w:cstheme="minorHAnsi"/>
                <w:sz w:val="10"/>
                <w:szCs w:val="10"/>
              </w:rPr>
              <w:t>-</w:t>
            </w:r>
            <w:r w:rsidR="003336C1" w:rsidRPr="00EE4FC2">
              <w:rPr>
                <w:rFonts w:cstheme="minorHAnsi"/>
                <w:sz w:val="10"/>
                <w:szCs w:val="10"/>
                <w:lang w:val="en-US"/>
              </w:rPr>
              <w:t>C</w:t>
            </w:r>
            <w:r w:rsidR="003336C1" w:rsidRPr="00EE4FC2">
              <w:rPr>
                <w:rFonts w:cstheme="minorHAnsi"/>
                <w:sz w:val="10"/>
                <w:szCs w:val="10"/>
              </w:rPr>
              <w:t xml:space="preserve"> цепи при подключении к источнику постоянного напряжения. Операторный метод.</w:t>
            </w:r>
          </w:p>
          <w:p w14:paraId="752FDA16" w14:textId="77777777" w:rsidR="003336C1" w:rsidRPr="00EE4FC2" w:rsidRDefault="003336C1" w:rsidP="00D75795">
            <w:pPr>
              <w:spacing w:line="240" w:lineRule="auto"/>
              <w:ind w:right="-1"/>
              <w:rPr>
                <w:rFonts w:eastAsiaTheme="minorEastAsia"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06D643B" wp14:editId="7FAADB4F">
                  <wp:extent cx="1777285" cy="355456"/>
                  <wp:effectExtent l="0" t="0" r="0" b="6985"/>
                  <wp:docPr id="7247" name="Рисунок 72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9759" cy="363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Составляем операторную схему замещения. Записываем изображение тока: </w:t>
            </w:r>
            <m:oMath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p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Uc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(0)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p</m:t>
                      </m:r>
                    </m:den>
                  </m:f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r+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pC</m:t>
                      </m:r>
                    </m:den>
                  </m:f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E-Uc(0)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r(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rC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+p)</m:t>
                  </m:r>
                </m:den>
              </m:f>
            </m:oMath>
          </w:p>
          <w:p w14:paraId="47CE6E9C" w14:textId="77777777" w:rsidR="003336C1" w:rsidRPr="00EE4FC2" w:rsidRDefault="003336C1" w:rsidP="00D75795">
            <w:pPr>
              <w:spacing w:line="240" w:lineRule="auto"/>
              <w:ind w:right="-1"/>
              <w:rPr>
                <w:rFonts w:eastAsiaTheme="minorEastAsia" w:cstheme="minorHAnsi"/>
                <w:sz w:val="10"/>
                <w:szCs w:val="10"/>
              </w:rPr>
            </w:pPr>
            <w:r w:rsidRPr="00EE4FC2">
              <w:rPr>
                <w:rFonts w:eastAsiaTheme="minorEastAsia" w:cstheme="minorHAnsi"/>
                <w:sz w:val="10"/>
                <w:szCs w:val="10"/>
              </w:rPr>
              <w:lastRenderedPageBreak/>
              <w:t>Переходим к оригиналу тока при помощи таблицы оригиналов и изображений:</w:t>
            </w:r>
          </w:p>
          <w:p w14:paraId="557630CF" w14:textId="77777777" w:rsidR="003336C1" w:rsidRPr="00EE4FC2" w:rsidRDefault="003336C1" w:rsidP="00D75795">
            <w:pPr>
              <w:spacing w:line="240" w:lineRule="auto"/>
              <w:ind w:right="-1"/>
              <w:rPr>
                <w:sz w:val="28"/>
                <w:szCs w:val="28"/>
                <w:lang w:val="en-US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58AC6886" wp14:editId="6932C79A">
                  <wp:extent cx="785611" cy="220189"/>
                  <wp:effectExtent l="0" t="0" r="0" b="8890"/>
                  <wp:docPr id="7248" name="Рисунок 72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17499" cy="22912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noProof/>
                <w:lang w:eastAsia="ru-RU"/>
              </w:rPr>
              <w:drawing>
                <wp:inline distT="0" distB="0" distL="0" distR="0" wp14:anchorId="5C204080" wp14:editId="5C575B5F">
                  <wp:extent cx="1017431" cy="157726"/>
                  <wp:effectExtent l="0" t="0" r="0" b="0"/>
                  <wp:docPr id="7249" name="Рисунок 72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10310" cy="1721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noProof/>
                <w:lang w:eastAsia="ru-RU"/>
              </w:rPr>
              <w:drawing>
                <wp:inline distT="0" distB="0" distL="0" distR="0" wp14:anchorId="1E59226E" wp14:editId="5C8AA469">
                  <wp:extent cx="1107583" cy="548557"/>
                  <wp:effectExtent l="0" t="0" r="0" b="4445"/>
                  <wp:docPr id="7250" name="Рисунок 72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8301" cy="578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23B62BF" w14:textId="77777777" w:rsidR="00B273E1" w:rsidRPr="00EE4FC2" w:rsidRDefault="003336C1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4DD230CD" wp14:editId="13A70E74">
                  <wp:extent cx="914400" cy="646267"/>
                  <wp:effectExtent l="0" t="0" r="0" b="1905"/>
                  <wp:docPr id="7251" name="Рисунок 72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38222" cy="6631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noProof/>
                <w:lang w:eastAsia="ru-RU"/>
              </w:rPr>
              <w:drawing>
                <wp:inline distT="0" distB="0" distL="0" distR="0" wp14:anchorId="0AE233CA" wp14:editId="22E96FFA">
                  <wp:extent cx="862885" cy="606973"/>
                  <wp:effectExtent l="0" t="0" r="0" b="3175"/>
                  <wp:docPr id="7252" name="Рисунок 72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83667" cy="6215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2B48024B" w14:textId="77777777" w:rsidR="003336C1" w:rsidRPr="00EE4FC2" w:rsidRDefault="00B273E1" w:rsidP="00D75795">
            <w:pPr>
              <w:spacing w:line="240" w:lineRule="auto"/>
              <w:ind w:right="-1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33. Обратная связь в четырехполюснике. Передаточная функция сложного четырехполюсника. Положительная и отрицательная обратная связь.</w:t>
            </w:r>
            <w:r w:rsidR="003336C1" w:rsidRPr="00EE4FC2">
              <w:rPr>
                <w:b/>
                <w:sz w:val="12"/>
                <w:szCs w:val="12"/>
              </w:rPr>
              <w:br/>
            </w:r>
            <w:r w:rsidR="003336C1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Обратная связь в ЧП. Передаточная функция сложного ЧП. </w:t>
            </w:r>
            <w:r w:rsidR="00EE4FC2" w:rsidRPr="00EE4FC2">
              <w:rPr>
                <w:rFonts w:eastAsiaTheme="minorEastAsia" w:cstheme="minorHAnsi"/>
                <w:iCs/>
                <w:sz w:val="10"/>
                <w:szCs w:val="10"/>
              </w:rPr>
              <w:lastRenderedPageBreak/>
              <w:t>по</w:t>
            </w:r>
            <w:r w:rsidR="003336C1" w:rsidRPr="00EE4FC2">
              <w:rPr>
                <w:rFonts w:eastAsiaTheme="minorEastAsia" w:cstheme="minorHAnsi"/>
                <w:iCs/>
                <w:sz w:val="10"/>
                <w:szCs w:val="10"/>
              </w:rPr>
              <w:t>ложительная и отрицательная обратная связь.</w:t>
            </w:r>
            <w:r w:rsidR="003336C1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0798802" wp14:editId="0163ABCB">
                  <wp:extent cx="1873876" cy="1206651"/>
                  <wp:effectExtent l="0" t="0" r="0" b="0"/>
                  <wp:docPr id="7189" name="Рисунок 7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8734" cy="12162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48CC6F9" w14:textId="77777777" w:rsidR="003336C1" w:rsidRPr="00EE4FC2" w:rsidRDefault="003336C1" w:rsidP="00D75795">
            <w:pPr>
              <w:spacing w:line="240" w:lineRule="auto"/>
              <w:ind w:right="-1"/>
              <w:rPr>
                <w:rFonts w:eastAsiaTheme="minorEastAsia" w:cstheme="minorHAnsi"/>
                <w:iCs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7C22FFC" wp14:editId="1FB7BAF4">
                  <wp:extent cx="1654935" cy="1026042"/>
                  <wp:effectExtent l="0" t="0" r="2540" b="3175"/>
                  <wp:docPr id="245" name="Рисунок 2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73903" cy="10378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7B9FC20" w14:textId="77777777" w:rsidR="00B273E1" w:rsidRPr="00EE4FC2" w:rsidRDefault="003336C1" w:rsidP="00D75795">
            <w:pPr>
              <w:spacing w:line="240" w:lineRule="auto"/>
              <w:ind w:right="-1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sz w:val="10"/>
                <w:szCs w:val="10"/>
                <w:shd w:val="clear" w:color="auto" w:fill="F0F2F5"/>
              </w:rPr>
              <w:t>U2=U2’=U2”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68BF0DD" wp14:editId="21A44067">
                  <wp:extent cx="1820185" cy="1139780"/>
                  <wp:effectExtent l="0" t="0" r="0" b="3810"/>
                  <wp:docPr id="246" name="Рисунок 2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4557" cy="1148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5477B65" wp14:editId="1255B294">
                  <wp:extent cx="1778055" cy="1075386"/>
                  <wp:effectExtent l="0" t="0" r="0" b="0"/>
                  <wp:docPr id="7193" name="Рисунок 719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6215" cy="10863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FC2" w:rsidRPr="00EE4FC2" w14:paraId="29BEED98" w14:textId="77777777" w:rsidTr="00D92165">
        <w:tc>
          <w:tcPr>
            <w:tcW w:w="3115" w:type="dxa"/>
          </w:tcPr>
          <w:p w14:paraId="102A35A9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34. Обратное преобразование Лапласа. Примеры определения оригинала с помощью обратного преобразования Лапласа.</w:t>
            </w:r>
            <w:r w:rsidR="00A27528" w:rsidRPr="00EE4FC2">
              <w:rPr>
                <w:b/>
                <w:sz w:val="12"/>
                <w:szCs w:val="12"/>
              </w:rPr>
              <w:br/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Из теории функции комплексного переменного известно, что если функция 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F</w:t>
            </w:r>
            <w:r w:rsidR="00A27528" w:rsidRPr="00EE4FC2">
              <w:rPr>
                <w:rFonts w:cstheme="minorHAnsi"/>
                <w:sz w:val="10"/>
                <w:szCs w:val="10"/>
              </w:rPr>
              <w:t>(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) </w:t>
            </w:r>
            <w:proofErr w:type="spellStart"/>
            <w:r w:rsidR="00A27528" w:rsidRPr="00EE4FC2">
              <w:rPr>
                <w:rFonts w:cstheme="minorHAnsi"/>
                <w:sz w:val="10"/>
                <w:szCs w:val="10"/>
              </w:rPr>
              <w:t>аналитична</w:t>
            </w:r>
            <w:proofErr w:type="spellEnd"/>
            <w:r w:rsidR="00A27528" w:rsidRPr="00EE4FC2">
              <w:rPr>
                <w:rFonts w:cstheme="minorHAnsi"/>
                <w:sz w:val="10"/>
                <w:szCs w:val="10"/>
              </w:rPr>
              <w:t xml:space="preserve"> в полуплоскости 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Re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  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="00A27528" w:rsidRPr="00EE4FC2">
              <w:rPr>
                <w:rFonts w:cstheme="minorHAnsi"/>
                <w:sz w:val="10"/>
                <w:szCs w:val="10"/>
              </w:rPr>
              <w:t>&gt;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sub>
              </m:sSub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, стремится к нулю при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→∞</m:t>
              </m:r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 и интеграл </w:t>
            </w:r>
            <m:oMath>
              <m:nary>
                <m:naryPr>
                  <m:limLoc m:val="undOvr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j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∞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j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∞</m:t>
                  </m:r>
                </m:sup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dp</m:t>
                  </m:r>
                </m:e>
              </m:nary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абсолютно сходится, то 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F</w:t>
            </w:r>
            <w:r w:rsidR="00A27528" w:rsidRPr="00EE4FC2">
              <w:rPr>
                <w:rFonts w:cstheme="minorHAnsi"/>
                <w:sz w:val="10"/>
                <w:szCs w:val="10"/>
              </w:rPr>
              <w:t>(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="00A27528" w:rsidRPr="00EE4FC2">
              <w:rPr>
                <w:rFonts w:cstheme="minorHAnsi"/>
                <w:sz w:val="10"/>
                <w:szCs w:val="10"/>
              </w:rPr>
              <w:t>)  является изображением функции :</w:t>
            </w:r>
            <w:r w:rsidR="00A27528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     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πj</m:t>
                  </m:r>
                </m:den>
              </m:f>
              <m:nary>
                <m:naryPr>
                  <m:limLoc m:val="undOvr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j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∞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j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∞</m:t>
                  </m:r>
                </m:sup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F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pt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dp</m:t>
                  </m:r>
                </m:e>
              </m:nary>
            </m:oMath>
            <w:r w:rsidR="00A27528" w:rsidRPr="00EE4FC2">
              <w:rPr>
                <w:rFonts w:eastAsiaTheme="minorEastAsia" w:cstheme="minorHAnsi"/>
                <w:iCs/>
                <w:sz w:val="10"/>
                <w:szCs w:val="10"/>
              </w:rPr>
              <w:t>.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Эта формула обратного преобразования Лапласа представляет собой решение интегрального уравнения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∞</m:t>
                  </m:r>
                </m:sup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f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pt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</m:e>
              </m:nary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относительно функции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.Записывается :   </w:t>
            </w:r>
            <m:oMath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-1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F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(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t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)</m:t>
              </m:r>
            </m:oMath>
            <w:r w:rsidR="00A27528" w:rsidRPr="00EE4FC2">
              <w:rPr>
                <w:rFonts w:eastAsiaTheme="minorEastAsia" w:cstheme="minorHAnsi"/>
                <w:sz w:val="10"/>
                <w:szCs w:val="10"/>
              </w:rPr>
              <w:t>.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Путь интегрирования – любая бесконечная прямая, параллельная мнимой оси и расположенная на расстоянии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c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&gt;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sub>
              </m:sSub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от </w:t>
            </w:r>
            <w:proofErr w:type="spellStart"/>
            <w:r w:rsidR="00A27528" w:rsidRPr="00EE4FC2">
              <w:rPr>
                <w:rFonts w:cstheme="minorHAnsi"/>
                <w:sz w:val="10"/>
                <w:szCs w:val="10"/>
              </w:rPr>
              <w:t>последней.При</w:t>
            </w:r>
            <w:proofErr w:type="spellEnd"/>
            <w:r w:rsidR="00A27528" w:rsidRPr="00EE4FC2">
              <w:rPr>
                <w:rFonts w:cstheme="minorHAnsi"/>
                <w:sz w:val="10"/>
                <w:szCs w:val="10"/>
              </w:rPr>
              <w:t xml:space="preserve"> практическом решении путь интегрирования вдоль бесконечной прямой заменяется на замкнутый </w:t>
            </w:r>
            <w:proofErr w:type="spellStart"/>
            <w:r w:rsidR="00A27528" w:rsidRPr="00EE4FC2">
              <w:rPr>
                <w:rFonts w:cstheme="minorHAnsi"/>
                <w:sz w:val="10"/>
                <w:szCs w:val="10"/>
              </w:rPr>
              <w:t>контур.Тогда</w:t>
            </w:r>
            <w:proofErr w:type="spellEnd"/>
            <w:r w:rsidR="00A27528" w:rsidRPr="00EE4FC2">
              <w:rPr>
                <w:rFonts w:cstheme="minorHAnsi"/>
                <w:sz w:val="10"/>
                <w:szCs w:val="10"/>
              </w:rPr>
              <w:t xml:space="preserve"> применяем теорему о вычетах :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nary>
                <m:naryPr>
                  <m:chr m:val="∑"/>
                  <m:limLoc m:val="subSup"/>
                  <m:supHide m:val="1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k</m:t>
                      </m:r>
                    </m:sub>
                  </m:sSub>
                </m:sub>
                <m:sup/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ResF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pt</m:t>
                      </m:r>
                    </m:sup>
                  </m:sSup>
                </m:e>
              </m:nary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              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(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t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&gt;0)</m:t>
              </m:r>
            </m:oMath>
            <w:r w:rsidR="00A27528" w:rsidRPr="00EE4FC2">
              <w:rPr>
                <w:rFonts w:eastAsiaTheme="minorEastAsia" w:cstheme="minorHAnsi"/>
                <w:sz w:val="10"/>
                <w:szCs w:val="10"/>
              </w:rPr>
              <w:t>.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Здесь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- оригинал функции 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F</w:t>
            </w:r>
            <w:r w:rsidR="00A27528" w:rsidRPr="00EE4FC2">
              <w:rPr>
                <w:rFonts w:cstheme="minorHAnsi"/>
                <w:sz w:val="10"/>
                <w:szCs w:val="10"/>
              </w:rPr>
              <w:t>(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) , где сумма вычетов берется по всем особым точкам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sub>
              </m:sSub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функции 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F</w:t>
            </w:r>
            <w:r w:rsidR="00A27528" w:rsidRPr="00EE4FC2">
              <w:rPr>
                <w:rFonts w:cstheme="minorHAnsi"/>
                <w:sz w:val="10"/>
                <w:szCs w:val="10"/>
              </w:rPr>
              <w:t>(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="00A27528" w:rsidRPr="00EE4FC2">
              <w:rPr>
                <w:rFonts w:cstheme="minorHAnsi"/>
                <w:sz w:val="10"/>
                <w:szCs w:val="10"/>
              </w:rPr>
              <w:t>).</w:t>
            </w:r>
          </w:p>
        </w:tc>
        <w:tc>
          <w:tcPr>
            <w:tcW w:w="3115" w:type="dxa"/>
          </w:tcPr>
          <w:p w14:paraId="3E5948D8" w14:textId="77777777" w:rsidR="004F74F9" w:rsidRPr="00EE4FC2" w:rsidRDefault="00B273E1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b/>
                <w:sz w:val="28"/>
                <w:szCs w:val="28"/>
              </w:rPr>
            </w:pPr>
            <w:r w:rsidRPr="00EE4FC2">
              <w:rPr>
                <w:b/>
                <w:sz w:val="12"/>
                <w:szCs w:val="12"/>
              </w:rPr>
              <w:t>35. Регулярность соединения четырехполюсников. Алгоритм проверки регулярности соединения четырехполюсников.</w:t>
            </w:r>
            <w:r w:rsidR="009E09E9" w:rsidRPr="00EE4FC2">
              <w:rPr>
                <w:b/>
                <w:sz w:val="12"/>
                <w:szCs w:val="12"/>
              </w:rPr>
              <w:br/>
            </w:r>
            <w:r w:rsidR="004F74F9" w:rsidRPr="00EE4FC2">
              <w:rPr>
                <w:rFonts w:cstheme="minorHAnsi"/>
                <w:sz w:val="10"/>
                <w:szCs w:val="10"/>
              </w:rPr>
              <w:t xml:space="preserve">Регулярное соединение ЧП – это такое соединение, при котором токи, протекающие через оба первичных зажима каждого четырехполюсника, будут равны и противоположны по направлению. Аналогичное правило относится и к выходным </w:t>
            </w:r>
            <w:proofErr w:type="spellStart"/>
            <w:r w:rsidR="004F74F9" w:rsidRPr="00EE4FC2">
              <w:rPr>
                <w:rFonts w:cstheme="minorHAnsi"/>
                <w:sz w:val="10"/>
                <w:szCs w:val="10"/>
              </w:rPr>
              <w:t>зажимам.Для</w:t>
            </w:r>
            <w:proofErr w:type="spellEnd"/>
            <w:r w:rsidR="004F74F9" w:rsidRPr="00EE4FC2">
              <w:rPr>
                <w:rFonts w:cstheme="minorHAnsi"/>
                <w:sz w:val="10"/>
                <w:szCs w:val="10"/>
              </w:rPr>
              <w:t xml:space="preserve"> цепочного(каскадного) соединения включение всегда регулярно, а для остальных видов соединения могу быть не </w:t>
            </w:r>
            <w:proofErr w:type="spellStart"/>
            <w:r w:rsidR="004F74F9" w:rsidRPr="00EE4FC2">
              <w:rPr>
                <w:rFonts w:cstheme="minorHAnsi"/>
                <w:sz w:val="10"/>
                <w:szCs w:val="10"/>
              </w:rPr>
              <w:t>регулярными.Одним</w:t>
            </w:r>
            <w:proofErr w:type="spellEnd"/>
            <w:r w:rsidR="004F74F9" w:rsidRPr="00EE4FC2">
              <w:rPr>
                <w:rFonts w:cstheme="minorHAnsi"/>
                <w:sz w:val="10"/>
                <w:szCs w:val="10"/>
              </w:rPr>
              <w:t xml:space="preserve"> из схемных признаков нерегулярности является, например, </w:t>
            </w:r>
            <w:proofErr w:type="spellStart"/>
            <w:r w:rsidR="004F74F9" w:rsidRPr="00EE4FC2">
              <w:rPr>
                <w:rFonts w:cstheme="minorHAnsi"/>
                <w:sz w:val="10"/>
                <w:szCs w:val="10"/>
              </w:rPr>
              <w:t>к.з</w:t>
            </w:r>
            <w:proofErr w:type="spellEnd"/>
            <w:r w:rsidR="004F74F9" w:rsidRPr="00EE4FC2">
              <w:rPr>
                <w:rFonts w:cstheme="minorHAnsi"/>
                <w:sz w:val="10"/>
                <w:szCs w:val="10"/>
              </w:rPr>
              <w:t>. элементов при подключении к нему другого четырехполюсника. Однако по виду схемы не всегда удобно судить о регулярности соединения. На практике пользуются количественным критерием регулярности их соединения.</w:t>
            </w:r>
            <w:r w:rsidR="004F74F9" w:rsidRPr="00EE4FC2">
              <w:rPr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CB085EB" wp14:editId="1B0E8461">
                  <wp:extent cx="1232033" cy="954693"/>
                  <wp:effectExtent l="0" t="0" r="6350" b="0"/>
                  <wp:docPr id="232" name="Рисунок 2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5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930" cy="960038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4F9" w:rsidRPr="00EE4FC2">
              <w:rPr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16F94865" wp14:editId="745B0548">
                  <wp:extent cx="1584127" cy="1087655"/>
                  <wp:effectExtent l="0" t="0" r="0" b="0"/>
                  <wp:docPr id="235" name="Рисунок 2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6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93022" cy="109376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4F9" w:rsidRPr="00EE4FC2">
              <w:rPr>
                <w:b/>
                <w:noProof/>
                <w:sz w:val="28"/>
                <w:szCs w:val="28"/>
                <w:lang w:eastAsia="ru-RU"/>
              </w:rPr>
              <w:lastRenderedPageBreak/>
              <w:drawing>
                <wp:inline distT="0" distB="0" distL="0" distR="0" wp14:anchorId="62E69D01" wp14:editId="44222753">
                  <wp:extent cx="1361975" cy="851836"/>
                  <wp:effectExtent l="0" t="0" r="0" b="5715"/>
                  <wp:docPr id="186" name="Рисунок 1" descr="F:\16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50" name="Picture 2" descr="F:\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2578" cy="852213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  <w:r w:rsidR="004F74F9" w:rsidRPr="00EE4FC2">
              <w:rPr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D4B6D92" wp14:editId="01B772C1">
                  <wp:extent cx="1700464" cy="1275348"/>
                  <wp:effectExtent l="0" t="0" r="0" b="1270"/>
                  <wp:docPr id="187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8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701620" cy="12762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24C6602" w14:textId="77777777" w:rsidR="00B273E1" w:rsidRPr="00EE4FC2" w:rsidRDefault="004F74F9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28"/>
                <w:szCs w:val="28"/>
              </w:rPr>
              <w:object w:dxaOrig="7198" w:dyaOrig="5398" w14:anchorId="75B9FB33">
                <v:shape id="_x0000_i1047" type="#_x0000_t75" style="width:135pt;height:101.4pt" o:ole="">
                  <v:imagedata r:id="rId149" o:title=""/>
                </v:shape>
                <o:OLEObject Type="Embed" ProgID="PowerPoint.Slide.12" ShapeID="_x0000_i1047" DrawAspect="Content" ObjectID="_1713529405" r:id="rId150"/>
              </w:object>
            </w:r>
          </w:p>
        </w:tc>
        <w:tc>
          <w:tcPr>
            <w:tcW w:w="3115" w:type="dxa"/>
          </w:tcPr>
          <w:p w14:paraId="47F1FE8B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36. Операторный метод. Теорема разложения. Пример нахождения оригинала с помощью теоремы разложения.</w:t>
            </w:r>
            <w:r w:rsidR="00A27528" w:rsidRPr="00EE4FC2">
              <w:rPr>
                <w:b/>
                <w:sz w:val="12"/>
                <w:szCs w:val="12"/>
              </w:rPr>
              <w:br/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Пусть изображение задано в виде правильной дроби  </w:t>
            </w:r>
            <m:oMath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 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den>
              </m:f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, причем числитель и знаменатель не имеют общих корней. Положение полюсов функции 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F</w:t>
            </w:r>
            <w:r w:rsidR="00A27528" w:rsidRPr="00EE4FC2">
              <w:rPr>
                <w:rFonts w:cstheme="minorHAnsi"/>
                <w:sz w:val="10"/>
                <w:szCs w:val="10"/>
              </w:rPr>
              <w:t>(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) определяется корнями уравнения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=0</m:t>
              </m:r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.Пусть имеем 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="00A27528" w:rsidRPr="00EE4FC2">
              <w:rPr>
                <w:rFonts w:cstheme="minorHAnsi"/>
                <w:sz w:val="10"/>
                <w:szCs w:val="10"/>
              </w:rPr>
              <w:t>-</w:t>
            </w:r>
            <w:proofErr w:type="gramStart"/>
            <w:r w:rsidR="00A27528" w:rsidRPr="00EE4FC2">
              <w:rPr>
                <w:rFonts w:cstheme="minorHAnsi"/>
                <w:sz w:val="10"/>
                <w:szCs w:val="10"/>
              </w:rPr>
              <w:t>корней :</w:t>
            </w:r>
            <w:proofErr w:type="gramEnd"/>
            <w:r w:rsidR="00A27528"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…,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n</m:t>
                  </m:r>
                </m:sub>
              </m:sSub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. При этом возможны два </w:t>
            </w:r>
            <w:proofErr w:type="gramStart"/>
            <w:r w:rsidR="00A27528" w:rsidRPr="00EE4FC2">
              <w:rPr>
                <w:rFonts w:cstheme="minorHAnsi"/>
                <w:sz w:val="10"/>
                <w:szCs w:val="10"/>
              </w:rPr>
              <w:t>случая :</w:t>
            </w:r>
            <w:proofErr w:type="gramEnd"/>
            <w:r w:rsidR="00A27528"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a</w:t>
            </w:r>
            <w:r w:rsidR="00A27528" w:rsidRPr="00EE4FC2">
              <w:rPr>
                <w:rFonts w:cstheme="minorHAnsi"/>
                <w:sz w:val="10"/>
                <w:szCs w:val="10"/>
              </w:rPr>
              <w:t>) все корни простые ;  б) некоторые или все корни кратные. Рассмотрим эти случаи в отдельности.</w:t>
            </w:r>
            <w:r w:rsidR="00A21659" w:rsidRPr="00EE4FC2">
              <w:rPr>
                <w:rFonts w:cstheme="minorHAnsi"/>
                <w:sz w:val="10"/>
                <w:szCs w:val="10"/>
              </w:rPr>
              <w:br/>
            </w:r>
            <w:r w:rsidR="00A27528" w:rsidRPr="00EE4FC2">
              <w:rPr>
                <w:rFonts w:cstheme="minorHAnsi"/>
                <w:b/>
                <w:bCs/>
                <w:sz w:val="10"/>
                <w:szCs w:val="10"/>
              </w:rPr>
              <w:t xml:space="preserve">а) Случай простых корней. 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Теория функции комплексного переменного утверждает, что вычет функции </w:t>
            </w:r>
            <m:oMath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den>
              </m:f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 по полюсу первого порядка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p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sub>
              </m:sSub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равен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Res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k</m:t>
                      </m:r>
                    </m:sub>
                  </m:sSub>
                </m:sub>
              </m:sSub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10"/>
                                  <w:szCs w:val="1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p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10"/>
                                  <w:szCs w:val="1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p</m:t>
                              </m:r>
                            </m:e>
                          </m:d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k</m:t>
                      </m:r>
                    </m:sub>
                  </m:sSub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F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k</m:t>
                          </m:r>
                        </m:sub>
                      </m:sSub>
                    </m:e>
                  </m:d>
                </m:den>
              </m:f>
            </m:oMath>
            <w:r w:rsidR="00A27528" w:rsidRPr="00EE4FC2">
              <w:rPr>
                <w:rFonts w:eastAsiaTheme="minorEastAsia" w:cstheme="minorHAnsi"/>
                <w:iCs/>
                <w:sz w:val="10"/>
                <w:szCs w:val="10"/>
              </w:rPr>
              <w:t>.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Если в формуле обратного преобразования функция комплексного переменного представима как </w:t>
            </w:r>
            <m:oMath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den>
              </m:f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pt</m:t>
                  </m:r>
                </m:sup>
              </m:sSup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, причем корни простые, то :</w:t>
            </w:r>
            <m:oMath>
              <m:r>
                <w:rPr>
                  <w:rFonts w:ascii="Cambria Math" w:hAnsi="Cambria Math" w:cstheme="minorHAnsi"/>
                  <w:kern w:val="24"/>
                  <w:sz w:val="10"/>
                  <w:szCs w:val="10"/>
                </w:rPr>
                <m:t xml:space="preserve"> 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≓</m:t>
              </m:r>
              <m:nary>
                <m:naryPr>
                  <m:chr m:val="∑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=1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n</m:t>
                  </m:r>
                </m:sup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k</m:t>
                              </m:r>
                            </m:sub>
                          </m:sSub>
                        </m:e>
                      </m:d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e</m:t>
                          </m:r>
                        </m:e>
                        <m:sup>
                          <m:sSubSup>
                            <m:sSub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k</m:t>
                              </m:r>
                            </m:sub>
                            <m:sup/>
                          </m:sSub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t</m:t>
                          </m:r>
                        </m:sup>
                      </m:sSup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d>
                            <m:dPr>
                              <m:begChr m:val="["/>
                              <m:endChr m:val="]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fPr>
                                <m:num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iCs/>
                                          <w:sz w:val="10"/>
                                          <w:szCs w:val="10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10"/>
                                          <w:szCs w:val="10"/>
                                          <w:lang w:val="en-US"/>
                                        </w:rPr>
                                        <m:t>F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sz w:val="10"/>
                                          <w:szCs w:val="10"/>
                                        </w:rPr>
                                        <m:t>2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sz w:val="10"/>
                                          <w:szCs w:val="10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10"/>
                                          <w:szCs w:val="10"/>
                                          <w:lang w:val="en-US"/>
                                        </w:rPr>
                                        <m:t>p</m:t>
                                      </m:r>
                                    </m:e>
                                  </m:d>
                                </m:num>
                                <m:den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p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-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 w:cstheme="minorHAnsi"/>
                                          <w:i/>
                                          <w:iCs/>
                                          <w:sz w:val="10"/>
                                          <w:szCs w:val="10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 w:cstheme="minorHAnsi"/>
                                          <w:sz w:val="10"/>
                                          <w:szCs w:val="10"/>
                                          <w:lang w:val="en-US"/>
                                        </w:rPr>
                                        <m:t>p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 w:cstheme="minorHAnsi"/>
                                          <w:sz w:val="10"/>
                                          <w:szCs w:val="10"/>
                                          <w:lang w:val="en-US"/>
                                        </w:rPr>
                                        <m:t>k</m:t>
                                      </m:r>
                                    </m:sub>
                                  </m:sSub>
                                </m:den>
                              </m:f>
                            </m:e>
                          </m:d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=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p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k</m:t>
                              </m:r>
                            </m:sub>
                          </m:sSub>
                        </m:sub>
                      </m:sSub>
                    </m:den>
                  </m:f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</m:t>
                  </m:r>
                  <m:nary>
                    <m:naryPr>
                      <m:chr m:val="∑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naryPr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=1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n</m:t>
                      </m:r>
                    </m:sup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10"/>
                                  <w:szCs w:val="10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sSubSup>
                                <m:sSub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k</m:t>
                                  </m:r>
                                </m:sub>
                                <m:sup/>
                              </m:sSub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t</m:t>
                              </m:r>
                            </m:sup>
                          </m:sSup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F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'</m:t>
                                  </m:r>
                                </m:sup>
                              </m:sSup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10"/>
                                  <w:szCs w:val="10"/>
                                </w:rPr>
                              </m:ctrlPr>
                            </m:d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den>
                      </m:f>
                    </m:e>
                  </m:nary>
                </m:e>
              </m:nary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Это общая форма теоремы разложения для случая простых корней. Выражение в квадратных скобках в знаменателе </w:t>
            </w:r>
            <w:proofErr w:type="spellStart"/>
            <w:r w:rsidR="00A27528" w:rsidRPr="00EE4FC2">
              <w:rPr>
                <w:rFonts w:cstheme="minorHAnsi"/>
                <w:sz w:val="10"/>
                <w:szCs w:val="10"/>
              </w:rPr>
              <w:t>сначало</w:t>
            </w:r>
            <w:proofErr w:type="spellEnd"/>
            <w:r w:rsidR="00A27528" w:rsidRPr="00EE4FC2">
              <w:rPr>
                <w:rFonts w:cstheme="minorHAnsi"/>
                <w:sz w:val="10"/>
                <w:szCs w:val="10"/>
              </w:rPr>
              <w:t xml:space="preserve"> надо сократить на множитель </w:t>
            </w:r>
            <m:oMath>
              <m:d>
                <m:d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k</m:t>
                      </m:r>
                    </m:sub>
                  </m:sSub>
                </m:e>
              </m:d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,  после чего произвести подстановку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p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sub>
              </m:sSub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.В случае комплексных корней получаются два сопряженных </w:t>
            </w:r>
            <w:proofErr w:type="gramStart"/>
            <w:r w:rsidR="00A27528" w:rsidRPr="00EE4FC2">
              <w:rPr>
                <w:rFonts w:cstheme="minorHAnsi"/>
                <w:sz w:val="10"/>
                <w:szCs w:val="10"/>
              </w:rPr>
              <w:t>слагаемых ,</w:t>
            </w:r>
            <w:proofErr w:type="gramEnd"/>
            <w:r w:rsidR="00A27528" w:rsidRPr="00EE4FC2">
              <w:rPr>
                <w:rFonts w:cstheme="minorHAnsi"/>
                <w:sz w:val="10"/>
                <w:szCs w:val="10"/>
              </w:rPr>
              <w:t xml:space="preserve"> сумма которых равна удвоенному значению действительной части.</w:t>
            </w:r>
            <w:r w:rsidR="00A27528" w:rsidRPr="00EE4FC2">
              <w:rPr>
                <w:rFonts w:cstheme="minorHAnsi"/>
                <w:b/>
                <w:bCs/>
                <w:kern w:val="24"/>
                <w:sz w:val="10"/>
                <w:szCs w:val="10"/>
              </w:rPr>
              <w:t xml:space="preserve"> </w:t>
            </w:r>
            <w:r w:rsidR="00A21659" w:rsidRPr="00EE4FC2">
              <w:rPr>
                <w:rFonts w:cstheme="minorHAnsi"/>
                <w:b/>
                <w:bCs/>
                <w:kern w:val="24"/>
                <w:sz w:val="10"/>
                <w:szCs w:val="10"/>
              </w:rPr>
              <w:br/>
            </w:r>
            <w:r w:rsidR="00A27528" w:rsidRPr="00EE4FC2">
              <w:rPr>
                <w:rFonts w:cstheme="minorHAnsi"/>
                <w:b/>
                <w:bCs/>
                <w:sz w:val="10"/>
                <w:szCs w:val="10"/>
              </w:rPr>
              <w:t>б) Случай кратных корней</w:t>
            </w:r>
            <w:r w:rsidR="00A21659" w:rsidRPr="00EE4FC2">
              <w:rPr>
                <w:rFonts w:cstheme="minorHAnsi"/>
                <w:b/>
                <w:bCs/>
                <w:sz w:val="10"/>
                <w:szCs w:val="10"/>
              </w:rPr>
              <w:br/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Допустим, что корень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sub>
              </m:sSub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повторяется 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  раз. Из теории </w:t>
            </w:r>
            <w:proofErr w:type="spellStart"/>
            <w:r w:rsidR="00A27528" w:rsidRPr="00EE4FC2">
              <w:rPr>
                <w:rFonts w:cstheme="minorHAnsi"/>
                <w:sz w:val="10"/>
                <w:szCs w:val="10"/>
              </w:rPr>
              <w:t>комлексного</w:t>
            </w:r>
            <w:proofErr w:type="spellEnd"/>
            <w:r w:rsidR="00A27528" w:rsidRPr="00EE4FC2">
              <w:rPr>
                <w:rFonts w:cstheme="minorHAnsi"/>
                <w:sz w:val="10"/>
                <w:szCs w:val="10"/>
              </w:rPr>
              <w:t xml:space="preserve"> переменного известно, что если функция  </w:t>
            </w:r>
            <m:oMath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den>
              </m:f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pt</m:t>
                  </m:r>
                </m:sup>
              </m:sSup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имеет в точке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sub>
              </m:sSub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 полюс порядка  </w:t>
            </w:r>
            <w:r w:rsidR="00A27528"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  , то вычет в этой точке равен :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Res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pk</m:t>
                  </m:r>
                </m:sub>
              </m:sSub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</m:den>
              </m:f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pt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m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-1</m:t>
                          </m:r>
                        </m:e>
                      </m:d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!</m:t>
                      </m:r>
                    </m:den>
                  </m:f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d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-1</m:t>
                              </m:r>
                            </m:sup>
                          </m:sSup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dp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-1</m:t>
                              </m:r>
                            </m:sup>
                          </m:sSup>
                        </m:den>
                      </m:f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p</m:t>
                              </m:r>
                            </m:e>
                          </m:d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F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p</m:t>
                              </m:r>
                            </m:e>
                          </m:d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10"/>
                                  <w:szCs w:val="10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p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p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k</m:t>
                                  </m:r>
                                </m:sub>
                              </m:sSub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m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pt</m:t>
                          </m:r>
                        </m:sup>
                      </m:sSup>
                    </m:e>
                  </m:d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k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w:br/>
              </m:r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Обозначим </w:t>
            </w:r>
            <m:oMath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</m:den>
              </m:f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m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A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(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p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)</m:t>
              </m:r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 и продифференцируем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A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(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p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)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pt</m:t>
                  </m:r>
                </m:sup>
              </m:sSup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 по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pm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-1</m:t>
              </m:r>
            </m:oMath>
            <w:r w:rsidR="00A27528" w:rsidRPr="00EE4FC2">
              <w:rPr>
                <w:rFonts w:cstheme="minorHAnsi"/>
                <w:sz w:val="10"/>
                <w:szCs w:val="10"/>
              </w:rPr>
              <w:t xml:space="preserve">  раз : </w:t>
            </w:r>
            <m:oMath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dp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A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</m:d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pt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tA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;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dp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A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</m:d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pt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+2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''(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.  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d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-1</m:t>
                      </m:r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dp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-1</m:t>
                      </m:r>
                    </m:sup>
                  </m:sSup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A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</m:d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pt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pt</m:t>
                  </m:r>
                </m:sup>
              </m:sSup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-1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-1</m:t>
                      </m:r>
                    </m:e>
                  </m:d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-2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(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-1)(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-2)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21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m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-3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''</m:t>
                      </m:r>
                    </m:sup>
                  </m:sSup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</m:d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+.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.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.+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A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m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-1</m:t>
                          </m:r>
                        </m:e>
                      </m:d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 </m:t>
              </m:r>
            </m:oMath>
            <w:r w:rsidR="00A27528" w:rsidRPr="00EE4FC2">
              <w:rPr>
                <w:rFonts w:cstheme="minorHAnsi"/>
                <w:sz w:val="10"/>
                <w:szCs w:val="10"/>
              </w:rPr>
              <w:t>Следовательно :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Res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pk</m:t>
                  </m:r>
                </m:sub>
              </m:sSub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F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</m:den>
              </m:f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pt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sup>
                  </m:sSup>
                  <m:d>
                    <m:dPr>
                      <m:begChr m:val="["/>
                      <m:endChr m:val="]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-1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(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)</m:t>
                          </m:r>
                        </m:num>
                        <m:den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-1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!</m:t>
                          </m:r>
                        </m:den>
                      </m:f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-2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'(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)</m:t>
                          </m:r>
                        </m:num>
                        <m:den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-2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!</m:t>
                          </m:r>
                        </m:den>
                      </m:f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t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-3</m:t>
                              </m:r>
                            </m:sup>
                          </m:s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''(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)</m:t>
                          </m:r>
                        </m:num>
                        <m:den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-3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!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!</m:t>
                          </m:r>
                        </m:den>
                      </m:f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+.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.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.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A</m:t>
                              </m:r>
                            </m:e>
                            <m:sup>
                              <m:d>
                                <m:d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m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-1</m:t>
                                  </m:r>
                                </m:e>
                              </m:d>
                            </m:sup>
                          </m:s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(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)</m:t>
                          </m:r>
                        </m:num>
                        <m:den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m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-1</m:t>
                              </m:r>
                            </m:e>
                          </m:d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!</m:t>
                          </m:r>
                        </m:den>
                      </m:f>
                    </m:e>
                  </m:d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k</m:t>
                      </m:r>
                    </m:sub>
                  </m:sSub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</m:sSup>
              <m:nary>
                <m:naryPr>
                  <m:chr m:val="∑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=1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m</m:t>
                  </m:r>
                </m:sup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t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m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sup>
                      </m:sSup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(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-1)</m:t>
                          </m:r>
                        </m:sup>
                      </m:sSup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(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)</m:t>
                      </m:r>
                    </m:num>
                    <m:den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m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d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!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-1</m:t>
                          </m:r>
                        </m:e>
                      </m:d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!</m:t>
                      </m:r>
                    </m:den>
                  </m:f>
                </m:e>
              </m:nary>
            </m:oMath>
          </w:p>
        </w:tc>
      </w:tr>
      <w:tr w:rsidR="00EE4FC2" w:rsidRPr="00EE4FC2" w14:paraId="7E595086" w14:textId="77777777" w:rsidTr="00D92165">
        <w:tc>
          <w:tcPr>
            <w:tcW w:w="3115" w:type="dxa"/>
          </w:tcPr>
          <w:p w14:paraId="1CADBB8F" w14:textId="77777777" w:rsidR="004F74F9" w:rsidRPr="00EE4FC2" w:rsidRDefault="00B273E1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t>37. Электрические фильтры. Основные определения и понятия. Классификация фильтров.</w:t>
            </w:r>
            <w:r w:rsidR="004F74F9" w:rsidRPr="00EE4FC2">
              <w:rPr>
                <w:b/>
                <w:sz w:val="12"/>
                <w:szCs w:val="12"/>
              </w:rPr>
              <w:br/>
            </w:r>
            <w:r w:rsidR="004F74F9" w:rsidRPr="00EE4FC2">
              <w:rPr>
                <w:rFonts w:cstheme="minorHAnsi"/>
                <w:sz w:val="10"/>
                <w:szCs w:val="10"/>
              </w:rPr>
              <w:t xml:space="preserve">Ранее мы изучали свойства резонансных цепей и говорили о полосе пропускания. При увеличении добротности полоса пропускания сужается. Однако часто необходимо создавать устройства, которые выделяли бы не одну, а целые полосы </w:t>
            </w:r>
            <w:proofErr w:type="spellStart"/>
            <w:r w:rsidR="004F74F9" w:rsidRPr="00EE4FC2">
              <w:rPr>
                <w:rFonts w:cstheme="minorHAnsi"/>
                <w:sz w:val="10"/>
                <w:szCs w:val="10"/>
              </w:rPr>
              <w:t>частот.Электрический</w:t>
            </w:r>
            <w:proofErr w:type="spellEnd"/>
            <w:r w:rsidR="004F74F9" w:rsidRPr="00EE4FC2">
              <w:rPr>
                <w:rFonts w:cstheme="minorHAnsi"/>
                <w:sz w:val="10"/>
                <w:szCs w:val="10"/>
              </w:rPr>
              <w:t xml:space="preserve"> фильтр – это линейный четырёхполюсник, предназначенный для выделения частотных составляющих, расположенных в заданной полосе частот и подавления тех составляющих, которые расположены в других, также заданных, полосах частот. Полоса пропускания фильтра – это полоса частот, где затухание входного сигнала </w:t>
            </w:r>
            <w:proofErr w:type="spellStart"/>
            <w:r w:rsidR="004F74F9" w:rsidRPr="00EE4FC2">
              <w:rPr>
                <w:rFonts w:cstheme="minorHAnsi"/>
                <w:sz w:val="10"/>
                <w:szCs w:val="10"/>
              </w:rPr>
              <w:t>мало.Полоса</w:t>
            </w:r>
            <w:proofErr w:type="spellEnd"/>
            <w:r w:rsidR="004F74F9" w:rsidRPr="00EE4FC2">
              <w:rPr>
                <w:rFonts w:cstheme="minorHAnsi"/>
                <w:sz w:val="10"/>
                <w:szCs w:val="10"/>
              </w:rPr>
              <w:t xml:space="preserve"> задерживания – это полоса частот, где происходит ослабление (подавление) входного сигнала в более значительной </w:t>
            </w:r>
            <w:proofErr w:type="spellStart"/>
            <w:r w:rsidR="004F74F9" w:rsidRPr="00EE4FC2">
              <w:rPr>
                <w:rFonts w:cstheme="minorHAnsi"/>
                <w:sz w:val="10"/>
                <w:szCs w:val="10"/>
              </w:rPr>
              <w:t>степени.Фильтры</w:t>
            </w:r>
            <w:proofErr w:type="spellEnd"/>
            <w:r w:rsidR="004F74F9" w:rsidRPr="00EE4FC2">
              <w:rPr>
                <w:rFonts w:cstheme="minorHAnsi"/>
                <w:sz w:val="10"/>
                <w:szCs w:val="10"/>
              </w:rPr>
              <w:t xml:space="preserve"> находят широкое практическое применение в аппаратуре связи, автоматике, приборостроении и других областях техники.</w:t>
            </w:r>
            <w:r w:rsidR="004F74F9" w:rsidRPr="00EE4FC2">
              <w:rPr>
                <w:rFonts w:cstheme="minorHAnsi"/>
                <w:sz w:val="10"/>
                <w:szCs w:val="10"/>
              </w:rPr>
              <w:br/>
              <w:t xml:space="preserve">Классификация фильтров </w:t>
            </w:r>
            <w:r w:rsidR="004F74F9" w:rsidRPr="00EE4FC2">
              <w:rPr>
                <w:rFonts w:cstheme="minorHAnsi"/>
                <w:sz w:val="10"/>
                <w:szCs w:val="10"/>
              </w:rPr>
              <w:br/>
              <w:t>Классификация по пропускаемым частотам</w:t>
            </w:r>
            <w:r w:rsidR="004F74F9" w:rsidRPr="00EE4FC2">
              <w:rPr>
                <w:rFonts w:cstheme="minorHAnsi"/>
                <w:sz w:val="10"/>
                <w:szCs w:val="10"/>
              </w:rPr>
              <w:br/>
              <w:t>В зависимости от пропускаемого спектра частот фильтры разделяются на:</w:t>
            </w:r>
            <w:r w:rsidR="004F74F9" w:rsidRPr="00EE4FC2">
              <w:rPr>
                <w:rFonts w:cstheme="minorHAnsi"/>
                <w:sz w:val="10"/>
                <w:szCs w:val="10"/>
              </w:rPr>
              <w:br/>
              <w:t>1)Фильтры нижних частот (ФНЧ)</w:t>
            </w:r>
            <w:r w:rsidR="004F74F9" w:rsidRPr="00EE4FC2">
              <w:rPr>
                <w:rFonts w:cstheme="minorHAnsi"/>
                <w:sz w:val="10"/>
                <w:szCs w:val="10"/>
              </w:rPr>
              <w:br/>
              <w:t>2)Фильтры верхних частот (ФВЧ)</w:t>
            </w:r>
            <w:r w:rsidR="004F74F9" w:rsidRPr="00EE4FC2">
              <w:rPr>
                <w:rFonts w:cstheme="minorHAnsi"/>
                <w:sz w:val="10"/>
                <w:szCs w:val="10"/>
              </w:rPr>
              <w:br/>
              <w:t>3)Полосовые фильтры (ПФ)</w:t>
            </w:r>
            <w:r w:rsidR="004F74F9" w:rsidRPr="00EE4FC2">
              <w:rPr>
                <w:rFonts w:cstheme="minorHAnsi"/>
                <w:sz w:val="10"/>
                <w:szCs w:val="10"/>
              </w:rPr>
              <w:br/>
              <w:t>4)Заграждающие фильтры</w:t>
            </w:r>
            <w:r w:rsidR="004F74F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AE6D05B" wp14:editId="03D43B82">
                  <wp:extent cx="1532923" cy="771097"/>
                  <wp:effectExtent l="0" t="0" r="0" b="0"/>
                  <wp:docPr id="188" name="Рисунок 1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1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1563" cy="780474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  <w:r w:rsidR="004F74F9"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FFB94DB" wp14:editId="718AA352">
                  <wp:extent cx="1526607" cy="726220"/>
                  <wp:effectExtent l="0" t="0" r="0" b="0"/>
                  <wp:docPr id="189" name="Рисунок 1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2" cstate="print"/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5855" cy="730620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012089" w14:textId="77777777" w:rsidR="00B273E1" w:rsidRPr="00EE4FC2" w:rsidRDefault="004F74F9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sz w:val="10"/>
                <w:szCs w:val="10"/>
              </w:rPr>
              <w:t>Классификация по схемам звеньев</w:t>
            </w:r>
            <w:r w:rsidRPr="00EE4FC2">
              <w:rPr>
                <w:rFonts w:cstheme="minorHAnsi"/>
                <w:sz w:val="10"/>
                <w:szCs w:val="10"/>
              </w:rPr>
              <w:br/>
              <w:t>Фильтры могут состоять из Г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>- ,</w:t>
            </w:r>
            <w:proofErr w:type="gramEnd"/>
            <w:r w:rsidRPr="00EE4FC2">
              <w:rPr>
                <w:rFonts w:cstheme="minorHAnsi"/>
                <w:sz w:val="10"/>
                <w:szCs w:val="10"/>
              </w:rPr>
              <w:t xml:space="preserve"> Т-, П-образных, мостовых и других звеньев. В зависимости от числа звеньев различают однозвенные и многозвенные фильтры.</w:t>
            </w:r>
            <w:r w:rsidRPr="00EE4FC2">
              <w:rPr>
                <w:rFonts w:cstheme="minorHAnsi"/>
                <w:sz w:val="10"/>
                <w:szCs w:val="10"/>
              </w:rPr>
              <w:br/>
              <w:t>Классификация по характеристикам</w:t>
            </w:r>
            <w:r w:rsidRPr="00EE4FC2">
              <w:rPr>
                <w:rFonts w:cstheme="minorHAnsi"/>
                <w:sz w:val="10"/>
                <w:szCs w:val="10"/>
              </w:rPr>
              <w:br/>
              <w:t xml:space="preserve">Различают простейшие фильтры типа k и фильтры более высокого класса – производные фильтры типа m. </w:t>
            </w:r>
            <w:r w:rsidRPr="00EE4FC2">
              <w:rPr>
                <w:rFonts w:cstheme="minorHAnsi"/>
                <w:sz w:val="10"/>
                <w:szCs w:val="10"/>
              </w:rPr>
              <w:br/>
              <w:t>Классификация по типам элементов</w:t>
            </w:r>
            <w:r w:rsidRPr="00EE4FC2">
              <w:rPr>
                <w:rFonts w:cstheme="minorHAnsi"/>
                <w:sz w:val="10"/>
                <w:szCs w:val="10"/>
              </w:rPr>
              <w:br/>
              <w:t xml:space="preserve">Выделяют реактивные (состоящие из элементов L и С), пьезоэлектрические (состоящие из кварцевых пластин),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безындуктивные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(состоящие из элементов r и С) и другие фильтры.</w:t>
            </w:r>
          </w:p>
        </w:tc>
        <w:tc>
          <w:tcPr>
            <w:tcW w:w="3115" w:type="dxa"/>
          </w:tcPr>
          <w:p w14:paraId="5649FB77" w14:textId="77777777" w:rsidR="00467B16" w:rsidRPr="00EE4FC2" w:rsidRDefault="00B273E1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t xml:space="preserve">38. Переходные процессы в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>c-цепи. Анализ времени переходного процесса. Классический метод.</w:t>
            </w:r>
            <w:r w:rsidR="00467B16" w:rsidRPr="00EE4FC2">
              <w:rPr>
                <w:b/>
                <w:sz w:val="12"/>
                <w:szCs w:val="12"/>
              </w:rPr>
              <w:br/>
            </w:r>
            <w:r w:rsidR="00467B16" w:rsidRPr="00EE4FC2">
              <w:rPr>
                <w:rFonts w:cstheme="minorHAnsi"/>
                <w:sz w:val="10"/>
                <w:szCs w:val="10"/>
              </w:rPr>
              <w:t>Рассмотрим переходный процесс в RC-цепи (рисунок 1), в состав которой входят резистор R, конденсатор С, ключ К и источник питания, на зажимах которого поддерживается постоянное напряжение E=U</w:t>
            </w:r>
            <w:r w:rsidR="00467B16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EA8741A" wp14:editId="4F7AF843">
                  <wp:extent cx="1293189" cy="666984"/>
                  <wp:effectExtent l="0" t="0" r="2540" b="0"/>
                  <wp:docPr id="155" name="Рисунок 1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153"/>
                          <a:srcRect t="3204" b="13930"/>
                          <a:stretch/>
                        </pic:blipFill>
                        <pic:spPr bwMode="auto">
                          <a:xfrm>
                            <a:off x="0" y="0"/>
                            <a:ext cx="1313726" cy="67757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467B16" w:rsidRPr="00EE4FC2">
              <w:rPr>
                <w:rFonts w:cstheme="minorHAnsi"/>
                <w:sz w:val="10"/>
                <w:szCs w:val="10"/>
              </w:rPr>
              <w:t>Если установить ключ К в положение ”1” (рисунок 1), то начнётся процесс заряда конденсатора С через резистор R (рисунок 2,a). Для образовавшейся цепи будет справедливо соотношение :</w:t>
            </w:r>
            <w:r w:rsidR="00467B16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B93150E" wp14:editId="149B9773">
                  <wp:extent cx="457200" cy="137160"/>
                  <wp:effectExtent l="0" t="0" r="0" b="0"/>
                  <wp:docPr id="156" name="Рисунок 1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741" cy="137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7B16" w:rsidRPr="00EE4FC2">
              <w:rPr>
                <w:rFonts w:cstheme="minorHAnsi"/>
                <w:sz w:val="10"/>
                <w:szCs w:val="10"/>
              </w:rPr>
              <w:t xml:space="preserve">Так как на конденсаторе напряжение скачком изменяться не может, то в момент (t=0) подключения цепи к источнику питания всё напряжение источника окажется на резисторе R, то есть </w:t>
            </w:r>
            <w:proofErr w:type="spellStart"/>
            <w:r w:rsidR="00467B16" w:rsidRPr="00EE4FC2">
              <w:rPr>
                <w:rFonts w:cstheme="minorHAnsi"/>
                <w:sz w:val="10"/>
                <w:szCs w:val="10"/>
              </w:rPr>
              <w:t>uR</w:t>
            </w:r>
            <w:proofErr w:type="spellEnd"/>
            <w:r w:rsidR="00467B16" w:rsidRPr="00EE4FC2">
              <w:rPr>
                <w:rFonts w:cstheme="minorHAnsi"/>
                <w:sz w:val="10"/>
                <w:szCs w:val="10"/>
              </w:rPr>
              <w:t xml:space="preserve"> = U, </w:t>
            </w:r>
            <w:proofErr w:type="spellStart"/>
            <w:r w:rsidR="00467B16" w:rsidRPr="00EE4FC2">
              <w:rPr>
                <w:rFonts w:cstheme="minorHAnsi"/>
                <w:sz w:val="10"/>
                <w:szCs w:val="10"/>
              </w:rPr>
              <w:t>uc</w:t>
            </w:r>
            <w:proofErr w:type="spellEnd"/>
            <w:r w:rsidR="00467B16" w:rsidRPr="00EE4FC2">
              <w:rPr>
                <w:rFonts w:cstheme="minorHAnsi"/>
                <w:sz w:val="10"/>
                <w:szCs w:val="10"/>
              </w:rPr>
              <w:t xml:space="preserve"> = 0.В начальный момент времени заряда конденсатора, ток в RC-цепи будет иметь наибольшее значение: i=U/R. Конденсатор начнёт заряжаться, напряжение на нём “постепенно” повышается, что, в свою очередь, приведёт к уменьшению падения напряжения на резисторе </w:t>
            </w:r>
            <w:proofErr w:type="spellStart"/>
            <w:r w:rsidR="00467B16" w:rsidRPr="00EE4FC2">
              <w:rPr>
                <w:rFonts w:cstheme="minorHAnsi"/>
                <w:sz w:val="10"/>
                <w:szCs w:val="10"/>
              </w:rPr>
              <w:t>uR</w:t>
            </w:r>
            <w:proofErr w:type="spellEnd"/>
            <w:r w:rsidR="00467B16" w:rsidRPr="00EE4FC2">
              <w:rPr>
                <w:rFonts w:cstheme="minorHAnsi"/>
                <w:sz w:val="10"/>
                <w:szCs w:val="10"/>
              </w:rPr>
              <w:t xml:space="preserve"> = U — </w:t>
            </w:r>
            <w:proofErr w:type="spellStart"/>
            <w:r w:rsidR="00467B16" w:rsidRPr="00EE4FC2">
              <w:rPr>
                <w:rFonts w:cstheme="minorHAnsi"/>
                <w:sz w:val="10"/>
                <w:szCs w:val="10"/>
              </w:rPr>
              <w:t>uC</w:t>
            </w:r>
            <w:proofErr w:type="spellEnd"/>
            <w:r w:rsidR="00467B16" w:rsidRPr="00EE4FC2">
              <w:rPr>
                <w:rFonts w:cstheme="minorHAnsi"/>
                <w:sz w:val="10"/>
                <w:szCs w:val="10"/>
              </w:rPr>
              <w:t>, а следовательно и уменьшению тока в RC-цепи, вплоть до его ”полного” прекращения. Напряжение на конденсаторе, во время заряда, нарастает по экспоненциальной зависимости согласно формуле:</w:t>
            </w:r>
            <w:r w:rsidR="00467B16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00DD6B1" wp14:editId="1DF21BD2">
                  <wp:extent cx="486076" cy="157975"/>
                  <wp:effectExtent l="0" t="0" r="0" b="0"/>
                  <wp:docPr id="157" name="Рисунок 1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8166" cy="16190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7B16" w:rsidRPr="00EE4FC2">
              <w:rPr>
                <w:rFonts w:cstheme="minorHAnsi"/>
                <w:sz w:val="10"/>
                <w:szCs w:val="10"/>
              </w:rPr>
              <w:t>Напряжение на конденсаторе во время заряда</w:t>
            </w:r>
            <w:r w:rsidR="00467B16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C2200C2" wp14:editId="6F83F887">
                  <wp:extent cx="317634" cy="127054"/>
                  <wp:effectExtent l="0" t="0" r="6350" b="6350"/>
                  <wp:docPr id="160" name="Рисунок 1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499" cy="131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67B16" w:rsidRPr="00EE4FC2">
              <w:rPr>
                <w:rFonts w:cstheme="minorHAnsi"/>
                <w:sz w:val="10"/>
                <w:szCs w:val="10"/>
              </w:rPr>
              <w:t>где t – любой момент времени, τ – постоянная времени заряда конденсатора в секундах:</w:t>
            </w:r>
          </w:p>
          <w:p w14:paraId="6F40D9F2" w14:textId="77777777" w:rsidR="00B273E1" w:rsidRPr="00EE4FC2" w:rsidRDefault="00467B16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4E23C2B" wp14:editId="662B1177">
                  <wp:extent cx="635267" cy="153627"/>
                  <wp:effectExtent l="0" t="0" r="0" b="0"/>
                  <wp:docPr id="161" name="Рисунок 1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09668" cy="1716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Значения напряжения на резисторе и общего тока RC-цепи уменьшаются 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1D49E5E3" wp14:editId="3704FF45">
                  <wp:extent cx="1588168" cy="897771"/>
                  <wp:effectExtent l="0" t="0" r="0" b="0"/>
                  <wp:docPr id="158" name="Рисунок 1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150" cy="907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>Из приведенных выше математических выражений, а также изображений на рис.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>2,а</w:t>
            </w:r>
            <w:proofErr w:type="gramEnd"/>
            <w:r w:rsidRPr="00EE4FC2">
              <w:rPr>
                <w:rFonts w:cstheme="minorHAnsi"/>
                <w:sz w:val="10"/>
                <w:szCs w:val="10"/>
              </w:rPr>
              <w:t xml:space="preserve"> можно сделать вывод что, величина τ характеризует скорость заряда конденсатора или скорость затухания переходного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процеесса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. Через время t= 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>τ ,</w:t>
            </w:r>
            <w:proofErr w:type="gramEnd"/>
            <w:r w:rsidRPr="00EE4FC2">
              <w:rPr>
                <w:rFonts w:cstheme="minorHAnsi"/>
                <w:sz w:val="10"/>
                <w:szCs w:val="10"/>
              </w:rPr>
              <w:t xml:space="preserve"> после подключения RC-цепи к источнику постоянного напряжения, напряжение на конденсаторе достигнет значения 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55C1D0AF" wp14:editId="076FA285">
                  <wp:extent cx="837398" cy="155582"/>
                  <wp:effectExtent l="0" t="0" r="1270" b="0"/>
                  <wp:docPr id="162" name="Рисунок 1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60566" cy="1598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, а напряжение на резисторе уменьшится до значения 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0BA6CBB" wp14:editId="6AEA2669">
                  <wp:extent cx="750770" cy="161624"/>
                  <wp:effectExtent l="0" t="0" r="0" b="0"/>
                  <wp:docPr id="165" name="Рисунок 1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2559" cy="1727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Процесс заряда конденсатора будет продолжаться до тех пор, пока напряжения на его выводах не достигнет значения равного напряжению источника питания U. Когда заряд конденсатора закончится — ток в RC-цепи становится равным нулю. Теоретически, для “полного” заряда конденсатора, потребуется бесконечно большое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время.В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подавляющем большинстве случаев, как на практике, так и в теоретических расчётах, время t в течение которого конденсатор считается полностью заряженным, принимают равным 3τ. Также это можно отнести ко всем электрическим цепям, где токи меняются по экспоненциальному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закону.Если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установить ключ К в положение ”2” (рисунок 1) то начнётся новый переходный процесс — разряд конденсатора С через резистор R (рисунок 2,a). В этом случае предварительно заряженный конденсатор становится фактическим источником напряжения, т.к. источник внешнего напряжения E=U перестаёт действовать и для любого момента времени становится действительным соотношение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uC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+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uR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= 0, то есть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uC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= -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uR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. Ток в начальный  момент ( t=0) разряда конденсатора будет иметь максимальное значение:</w:t>
            </w:r>
            <w:r w:rsidRPr="00EE4FC2">
              <w:rPr>
                <w:rFonts w:cstheme="minorHAnsi"/>
                <w:noProof/>
                <w:sz w:val="10"/>
                <w:szCs w:val="10"/>
              </w:rPr>
              <w:t xml:space="preserve"> 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3D07A3D" wp14:editId="5FEE45CF">
                  <wp:extent cx="635000" cy="139610"/>
                  <wp:effectExtent l="0" t="0" r="0" b="0"/>
                  <wp:docPr id="166" name="Рисунок 1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8402" cy="142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Но по мере </w:t>
            </w:r>
            <w:r w:rsidRPr="00EE4FC2">
              <w:rPr>
                <w:rFonts w:cstheme="minorHAnsi"/>
                <w:sz w:val="10"/>
                <w:szCs w:val="10"/>
              </w:rPr>
              <w:lastRenderedPageBreak/>
              <w:t>разряда конденсатора (превращения накопленной в его электрическом поле энергии в тепловую на резисторе R ) напряжение на нём будет уменьшаться и, как следствие, будут уменьшаться по экспоненциальному закону ток в цепи и напряжение на резисторе: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52F8F342" wp14:editId="33991BBF">
                  <wp:extent cx="962526" cy="139568"/>
                  <wp:effectExtent l="0" t="0" r="0" b="0"/>
                  <wp:docPr id="167" name="Рисунок 1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31470" cy="1495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Через некоторое время, например t=3τ (см. приведенную выше табл.), на конденсаторе останется примерно 5% напряжения от начального значения, что условно можно считать окончанием переходного процесса и возвратом схемы в исходное состояние когда: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uC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= 0,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uR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= 0, i = 0.  </w:t>
            </w:r>
            <w:r w:rsidRPr="00EE4FC2">
              <w:rPr>
                <w:rFonts w:cstheme="minorHAnsi"/>
                <w:b/>
                <w:sz w:val="10"/>
                <w:szCs w:val="10"/>
              </w:rPr>
              <w:t xml:space="preserve">При включении в цепь </w:t>
            </w:r>
            <w:r w:rsidRPr="00EE4FC2">
              <w:rPr>
                <w:rFonts w:cstheme="minorHAnsi"/>
                <w:b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b/>
                <w:sz w:val="10"/>
                <w:szCs w:val="10"/>
              </w:rPr>
              <w:t xml:space="preserve"> , </w:t>
            </w:r>
            <w:r w:rsidRPr="00EE4FC2">
              <w:rPr>
                <w:rFonts w:cstheme="minorHAnsi"/>
                <w:b/>
                <w:sz w:val="10"/>
                <w:szCs w:val="10"/>
                <w:lang w:val="en-US"/>
              </w:rPr>
              <w:t>C</w:t>
            </w:r>
            <w:r w:rsidRPr="00EE4FC2">
              <w:rPr>
                <w:rFonts w:cstheme="minorHAnsi"/>
                <w:b/>
                <w:sz w:val="10"/>
                <w:szCs w:val="10"/>
              </w:rPr>
              <w:t xml:space="preserve"> синусоидального </w:t>
            </w:r>
            <w:proofErr w:type="spellStart"/>
            <w:r w:rsidRPr="00EE4FC2">
              <w:rPr>
                <w:rFonts w:cstheme="minorHAnsi"/>
                <w:b/>
                <w:sz w:val="10"/>
                <w:szCs w:val="10"/>
              </w:rPr>
              <w:t>э.д.с</w:t>
            </w:r>
            <w:proofErr w:type="spellEnd"/>
            <w:r w:rsidRPr="00EE4FC2">
              <w:rPr>
                <w:rFonts w:cstheme="minorHAnsi"/>
                <w:b/>
                <w:sz w:val="10"/>
                <w:szCs w:val="10"/>
              </w:rPr>
              <w:t xml:space="preserve">. </w:t>
            </w:r>
            <m:oMath>
              <m:r>
                <m:rPr>
                  <m:sty m:val="bi"/>
                </m:rPr>
                <w:rPr>
                  <w:rFonts w:ascii="Cambria Math" w:hAnsi="Cambria Math" w:cstheme="minorHAnsi"/>
                  <w:sz w:val="10"/>
                  <w:szCs w:val="10"/>
                </w:rPr>
                <m:t>e</m:t>
              </m:r>
              <m:d>
                <m:dPr>
                  <m:ctrlPr>
                    <w:rPr>
                      <w:rFonts w:ascii="Cambria Math" w:hAnsi="Cambria Math" w:cstheme="minorHAnsi"/>
                      <w:b/>
                      <w:i/>
                      <w:iCs/>
                      <w:sz w:val="10"/>
                      <w:szCs w:val="10"/>
                      <w:lang w:val="be-BY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E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m</m:t>
                  </m:r>
                </m:sub>
              </m:sSub>
              <m:func>
                <m:func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sin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ωt+ψ</m:t>
                      </m:r>
                    </m:e>
                  </m:d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   </m:t>
                  </m:r>
                </m:e>
              </m:func>
            </m:oMath>
            <w:r w:rsidRPr="00EE4FC2">
              <w:rPr>
                <w:rFonts w:cstheme="minorHAnsi"/>
                <w:sz w:val="10"/>
                <w:szCs w:val="10"/>
              </w:rPr>
              <w:t xml:space="preserve">установившееся напряжение на емкости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с у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ωc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sin⁡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(ωt+ψ-φ-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π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)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где :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m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m</m:t>
                      </m:r>
                    </m:sub>
                  </m:sSub>
                </m:num>
                <m:den>
                  <m:rad>
                    <m:radPr>
                      <m:degHide m:val="1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radPr>
                    <m:deg/>
                    <m:e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be-BY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r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be-BY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be-BY"/>
                                </w:rPr>
                              </m:ctrlPr>
                            </m:dPr>
                            <m:e>
                              <m:f>
                                <m:f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be-BY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1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ωc</m:t>
                                  </m:r>
                                </m:den>
                              </m:f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p>
                      </m:sSup>
                    </m:e>
                  </m:rad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  ;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      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φ=arctg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rωc</m:t>
                      </m:r>
                    </m:den>
                  </m:f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тогда: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c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10"/>
                  <w:szCs w:val="10"/>
                </w:rPr>
                <m:t>=-</m:t>
              </m:r>
              <m:f>
                <m:f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b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m</m:t>
                      </m:r>
                    </m:sub>
                  </m:sSub>
                </m:num>
                <m:den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ωc</m:t>
                  </m:r>
                </m:den>
              </m:f>
              <m:func>
                <m:func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funcPr>
                <m:fNam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inorHAnsi"/>
                          <w:b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ωt+ψ-φ</m:t>
                      </m:r>
                    </m:e>
                  </m:d>
                </m:e>
              </m:func>
              <m:r>
                <m:rPr>
                  <m:sty m:val="bi"/>
                </m:rPr>
                <w:rPr>
                  <w:rFonts w:ascii="Cambria Math" w:hAnsi="Cambria Math" w:cstheme="minorHAnsi"/>
                  <w:sz w:val="10"/>
                  <w:szCs w:val="10"/>
                </w:rPr>
                <m:t>+A</m:t>
              </m:r>
              <m:sSup>
                <m:sSup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10"/>
                      <w:szCs w:val="10"/>
                      <w:lang w:val="be-BY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b/>
                          <w:bCs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fPr>
                    <m:num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t</m:t>
                      </m:r>
                    </m:num>
                    <m:den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τ</m:t>
                      </m:r>
                    </m:den>
                  </m:f>
                </m:sup>
              </m:sSup>
            </m:oMath>
            <w:r w:rsidRPr="00EE4FC2">
              <w:rPr>
                <w:rFonts w:cstheme="minorHAnsi"/>
                <w:sz w:val="10"/>
                <w:szCs w:val="10"/>
              </w:rPr>
              <w:t xml:space="preserve">Если предполагать, что конденсатор не был заряжен, то постоянная интегрирования определится по начальному условию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=0</m:t>
              </m:r>
            </m:oMath>
            <w:r w:rsidRPr="00EE4FC2">
              <w:rPr>
                <w:rFonts w:cstheme="minorHAnsi"/>
                <w:sz w:val="10"/>
                <w:szCs w:val="10"/>
              </w:rPr>
              <w:t>: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0=-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ωc</m:t>
                  </m:r>
                </m:den>
              </m:f>
              <m:func>
                <m:func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ψ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φ</m:t>
                      </m:r>
                    </m:e>
                  </m:d>
                </m:e>
              </m:func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A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</m:oMath>
            <w:r w:rsidRPr="00EE4FC2">
              <w:rPr>
                <w:rFonts w:cstheme="minorHAnsi"/>
                <w:sz w:val="10"/>
                <w:szCs w:val="10"/>
              </w:rPr>
              <w:tab/>
              <w:t>откуда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A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ωc</m:t>
                  </m:r>
                </m:den>
              </m:f>
              <m:func>
                <m:func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ψ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φ</m:t>
                      </m:r>
                    </m:e>
                  </m:d>
                </m:e>
              </m:func>
            </m:oMath>
            <w:r w:rsidRPr="00EE4FC2">
              <w:rPr>
                <w:rFonts w:cstheme="minorHAnsi"/>
                <w:sz w:val="10"/>
                <w:szCs w:val="10"/>
              </w:rPr>
              <w:t>Тогда искомое напряжение на емкости :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c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  <w:lang w:val="be-BY"/>
                </w:rPr>
                <m:t>=-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m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ωc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be-BY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ωt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be-BY"/>
                            </w:rPr>
                            <m:t>+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ψ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be-BY"/>
                            </w:rPr>
                            <m:t>-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φ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 w:cstheme="minorHAnsi"/>
                      <w:sz w:val="10"/>
                      <w:szCs w:val="10"/>
                      <w:lang w:val="be-BY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cos</m:t>
                  </m:r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  <w:lang w:val="be-BY"/>
                    </w:rPr>
                    <m:t>⁡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be-BY"/>
                    </w:rPr>
                    <m:t>(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ψ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be-BY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φ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be-BY"/>
                    </w:rPr>
                    <m:t>)</m:t>
                  </m:r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be-BY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be-BY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τ</m:t>
                          </m:r>
                        </m:den>
                      </m:f>
                    </m:sup>
                  </m:sSup>
                </m:e>
              </m:d>
            </m:oMath>
            <w:r w:rsidRPr="00EE4FC2">
              <w:rPr>
                <w:rFonts w:cstheme="minorHAnsi"/>
                <w:sz w:val="10"/>
                <w:szCs w:val="10"/>
                <w:lang w:val="be-BY"/>
              </w:rPr>
              <w:t>,</w:t>
            </w:r>
            <w:r w:rsidRPr="00EE4FC2">
              <w:rPr>
                <w:rFonts w:cstheme="minorHAnsi"/>
                <w:sz w:val="10"/>
                <w:szCs w:val="10"/>
              </w:rPr>
              <w:t>а ток в цепи :</w:t>
            </w:r>
            <w:r w:rsidRPr="00EE4FC2">
              <w:rPr>
                <w:rFonts w:cstheme="minorHAnsi"/>
                <w:sz w:val="10"/>
                <w:szCs w:val="10"/>
              </w:rPr>
              <w:tab/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i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C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m</m:t>
                  </m:r>
                </m:sub>
              </m:sSub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be-BY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sin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be-BY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ωt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+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ψ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φ</m:t>
                          </m:r>
                        </m:e>
                      </m:d>
                    </m:e>
                  </m:fun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rωc</m:t>
                      </m:r>
                    </m:den>
                  </m:f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cos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be-BY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ψ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φ</m:t>
                          </m:r>
                        </m:e>
                      </m:d>
                    </m:e>
                  </m:func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be-BY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be-BY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t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τ</m:t>
                          </m:r>
                        </m:den>
                      </m:f>
                    </m:sup>
                  </m:sSup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Из написанных выражений видно, что если включение цепи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 xml:space="preserve">,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C</w:t>
            </w:r>
            <w:r w:rsidRPr="00EE4FC2">
              <w:rPr>
                <w:rFonts w:cstheme="minorHAnsi"/>
                <w:sz w:val="10"/>
                <w:szCs w:val="10"/>
              </w:rPr>
              <w:t xml:space="preserve"> происходит в момент, когда установившийся ток должен достигать максимума – положительного или отрицательного       (т.е.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ψ-φ=±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π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den>
              </m:f>
            </m:oMath>
            <w:r w:rsidRPr="00EE4FC2">
              <w:rPr>
                <w:rFonts w:cstheme="minorHAnsi"/>
                <w:sz w:val="10"/>
                <w:szCs w:val="10"/>
                <w:lang w:val="be-BY"/>
              </w:rPr>
              <w:t>), а установившееся напряжение на емкости должно быть равно нулю, то свободной слагающей напряжения на емкости не возникает и в цепи сразу же без переходного процесса наступает установившийся режим.</w:t>
            </w:r>
            <w:r w:rsidRPr="00EE4FC2">
              <w:rPr>
                <w:rFonts w:cstheme="minorHAnsi"/>
                <w:sz w:val="10"/>
                <w:szCs w:val="10"/>
              </w:rPr>
              <w:t xml:space="preserve">Так как цепь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 xml:space="preserve">,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C</w:t>
            </w:r>
            <w:r w:rsidRPr="00EE4FC2">
              <w:rPr>
                <w:rFonts w:cstheme="minorHAnsi"/>
                <w:sz w:val="10"/>
                <w:szCs w:val="10"/>
              </w:rPr>
              <w:t xml:space="preserve"> по протеканию переходного процесса подобна цепи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 xml:space="preserve">,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L</w:t>
            </w:r>
            <w:r w:rsidRPr="00EE4FC2">
              <w:rPr>
                <w:rFonts w:cstheme="minorHAnsi"/>
                <w:sz w:val="10"/>
                <w:szCs w:val="10"/>
              </w:rPr>
              <w:t xml:space="preserve">, то при соответствующем подборе параметров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</w:t>
            </w:r>
            <w:r w:rsidRPr="00EE4FC2">
              <w:rPr>
                <w:rFonts w:cstheme="minorHAnsi"/>
                <w:sz w:val="10"/>
                <w:szCs w:val="10"/>
              </w:rPr>
              <w:t xml:space="preserve"> 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C</w:t>
            </w:r>
            <w:r w:rsidRPr="00EE4FC2">
              <w:rPr>
                <w:rFonts w:cstheme="minorHAnsi"/>
                <w:sz w:val="10"/>
                <w:szCs w:val="10"/>
              </w:rPr>
              <w:t xml:space="preserve"> она также может служить дифференцирующим и интегрирующим звеном. </w:t>
            </w:r>
          </w:p>
        </w:tc>
        <w:tc>
          <w:tcPr>
            <w:tcW w:w="3115" w:type="dxa"/>
          </w:tcPr>
          <w:p w14:paraId="25F61153" w14:textId="77777777" w:rsidR="007B0970" w:rsidRPr="00EE4FC2" w:rsidRDefault="00CF641B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lastRenderedPageBreak/>
              <w:drawing>
                <wp:anchor distT="0" distB="0" distL="114300" distR="114300" simplePos="0" relativeHeight="251689984" behindDoc="0" locked="0" layoutInCell="1" allowOverlap="1" wp14:anchorId="13CA3007" wp14:editId="4EA13484">
                  <wp:simplePos x="0" y="0"/>
                  <wp:positionH relativeFrom="margin">
                    <wp:posOffset>925356</wp:posOffset>
                  </wp:positionH>
                  <wp:positionV relativeFrom="paragraph">
                    <wp:posOffset>399119</wp:posOffset>
                  </wp:positionV>
                  <wp:extent cx="531075" cy="78756"/>
                  <wp:effectExtent l="0" t="0" r="2540" b="0"/>
                  <wp:wrapNone/>
                  <wp:docPr id="57" name="Рисунок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1075" cy="787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92032" behindDoc="0" locked="0" layoutInCell="1" allowOverlap="1" wp14:anchorId="196879BB" wp14:editId="5812C33D">
                  <wp:simplePos x="0" y="0"/>
                  <wp:positionH relativeFrom="column">
                    <wp:posOffset>927798</wp:posOffset>
                  </wp:positionH>
                  <wp:positionV relativeFrom="paragraph">
                    <wp:posOffset>644498</wp:posOffset>
                  </wp:positionV>
                  <wp:extent cx="332105" cy="134620"/>
                  <wp:effectExtent l="0" t="0" r="0" b="0"/>
                  <wp:wrapThrough wrapText="bothSides">
                    <wp:wrapPolygon edited="0">
                      <wp:start x="0" y="0"/>
                      <wp:lineTo x="0" y="18340"/>
                      <wp:lineTo x="19824" y="18340"/>
                      <wp:lineTo x="19824" y="0"/>
                      <wp:lineTo x="0" y="0"/>
                    </wp:wrapPolygon>
                  </wp:wrapThrough>
                  <wp:docPr id="58" name="Рисунок 5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105" cy="134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91008" behindDoc="0" locked="0" layoutInCell="1" allowOverlap="1" wp14:anchorId="62D8DFDD" wp14:editId="3510FFEC">
                  <wp:simplePos x="0" y="0"/>
                  <wp:positionH relativeFrom="column">
                    <wp:posOffset>32197</wp:posOffset>
                  </wp:positionH>
                  <wp:positionV relativeFrom="paragraph">
                    <wp:posOffset>644516</wp:posOffset>
                  </wp:positionV>
                  <wp:extent cx="463550" cy="142240"/>
                  <wp:effectExtent l="0" t="0" r="0" b="0"/>
                  <wp:wrapThrough wrapText="bothSides">
                    <wp:wrapPolygon edited="0">
                      <wp:start x="0" y="0"/>
                      <wp:lineTo x="0" y="17357"/>
                      <wp:lineTo x="20416" y="17357"/>
                      <wp:lineTo x="20416" y="0"/>
                      <wp:lineTo x="0" y="0"/>
                    </wp:wrapPolygon>
                  </wp:wrapThrough>
                  <wp:docPr id="59" name="Рисунок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3550" cy="14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B273E1" w:rsidRPr="00EE4FC2">
              <w:rPr>
                <w:b/>
                <w:sz w:val="12"/>
                <w:szCs w:val="12"/>
              </w:rPr>
              <w:t>39. Электрические фильтры. Условие пропускания реактивного электрического фильтра.</w:t>
            </w:r>
            <w:r w:rsidR="007B0970" w:rsidRPr="00EE4FC2">
              <w:rPr>
                <w:b/>
                <w:sz w:val="12"/>
                <w:szCs w:val="12"/>
              </w:rPr>
              <w:br/>
            </w:r>
            <w:r w:rsidR="007B0970" w:rsidRPr="00EE4FC2">
              <w:rPr>
                <w:rFonts w:cstheme="minorHAnsi"/>
                <w:sz w:val="10"/>
                <w:szCs w:val="10"/>
              </w:rPr>
              <w:t>Для симметричного реактивного фильтра при а=0, т.е. в полосе пропускания:</w:t>
            </w:r>
            <w:r w:rsidR="007B0970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836C405" wp14:editId="180AD201">
                  <wp:extent cx="1186735" cy="79976"/>
                  <wp:effectExtent l="0" t="0" r="0" b="0"/>
                  <wp:docPr id="56" name="Рисунок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8213" cy="975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B0970" w:rsidRPr="00EE4FC2">
              <w:rPr>
                <w:rFonts w:cstheme="minorHAnsi"/>
                <w:sz w:val="10"/>
                <w:szCs w:val="10"/>
              </w:rPr>
              <w:t>Т.к. косинус меняется от -1 до 1, то:</w:t>
            </w:r>
            <w:r w:rsidR="007B0970" w:rsidRPr="00EE4FC2">
              <w:rPr>
                <w:rFonts w:cstheme="minorHAnsi"/>
                <w:sz w:val="10"/>
                <w:szCs w:val="10"/>
              </w:rPr>
              <w:br/>
              <w:t xml:space="preserve"> В случае Т- или П-образного фильтра это принимает вид:</w:t>
            </w:r>
          </w:p>
          <w:p w14:paraId="6C037318" w14:textId="77777777" w:rsidR="007B0970" w:rsidRPr="00EE4FC2" w:rsidRDefault="007B0970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или</w:t>
            </w:r>
          </w:p>
          <w:p w14:paraId="5B6346AB" w14:textId="77777777" w:rsidR="007B0970" w:rsidRPr="00EE4FC2" w:rsidRDefault="007B0970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93056" behindDoc="0" locked="0" layoutInCell="1" allowOverlap="1" wp14:anchorId="72273033" wp14:editId="64710B70">
                  <wp:simplePos x="0" y="0"/>
                  <wp:positionH relativeFrom="column">
                    <wp:posOffset>1608830</wp:posOffset>
                  </wp:positionH>
                  <wp:positionV relativeFrom="paragraph">
                    <wp:posOffset>176083</wp:posOffset>
                  </wp:positionV>
                  <wp:extent cx="457200" cy="59055"/>
                  <wp:effectExtent l="0" t="0" r="0" b="0"/>
                  <wp:wrapThrough wrapText="bothSides">
                    <wp:wrapPolygon edited="0">
                      <wp:start x="0" y="0"/>
                      <wp:lineTo x="0" y="13935"/>
                      <wp:lineTo x="20700" y="13935"/>
                      <wp:lineTo x="20700" y="0"/>
                      <wp:lineTo x="0" y="0"/>
                    </wp:wrapPolygon>
                  </wp:wrapThrough>
                  <wp:docPr id="61" name="Рисунок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" cy="590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sz w:val="10"/>
                <w:szCs w:val="10"/>
              </w:rPr>
              <w:t>Разделив все части неравенства на 2, получим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5FD0ABB7" wp14:editId="63587820">
                  <wp:extent cx="315532" cy="128316"/>
                  <wp:effectExtent l="0" t="0" r="8890" b="5080"/>
                  <wp:docPr id="60" name="Рисунок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037" cy="136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Это неравенство носит название условия пропускания реактивного 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>фильтра .</w:t>
            </w:r>
            <w:proofErr w:type="gramEnd"/>
            <w:r w:rsidRPr="00EE4FC2">
              <w:rPr>
                <w:rFonts w:cstheme="minorHAnsi"/>
                <w:sz w:val="10"/>
                <w:szCs w:val="10"/>
              </w:rPr>
              <w:t xml:space="preserve"> Таким образом, частоты среза удовлетворяют 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>условиям:  Отсюда</w:t>
            </w:r>
            <w:proofErr w:type="gramEnd"/>
            <w:r w:rsidRPr="00EE4FC2">
              <w:rPr>
                <w:rFonts w:cstheme="minorHAnsi"/>
                <w:sz w:val="10"/>
                <w:szCs w:val="10"/>
              </w:rPr>
              <w:t xml:space="preserve"> можно найти частоты среза аналитически или графически</w:t>
            </w:r>
            <w:r w:rsidR="00CF641B"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54054C00" wp14:editId="6A4176D0">
                  <wp:extent cx="1184857" cy="792421"/>
                  <wp:effectExtent l="0" t="0" r="0" b="8255"/>
                  <wp:docPr id="62" name="Рисунок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22748" cy="817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A9AFE24" w14:textId="77777777" w:rsidR="007B0970" w:rsidRPr="00EE4FC2" w:rsidRDefault="00CF641B" w:rsidP="00D75795">
            <w:pPr>
              <w:spacing w:line="240" w:lineRule="auto"/>
              <w:rPr>
                <w:rFonts w:cstheme="minorHAnsi"/>
                <w:b/>
                <w:i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695104" behindDoc="0" locked="0" layoutInCell="1" allowOverlap="1" wp14:anchorId="6C77E918" wp14:editId="4F362E43">
                  <wp:simplePos x="0" y="0"/>
                  <wp:positionH relativeFrom="margin">
                    <wp:posOffset>-22860</wp:posOffset>
                  </wp:positionH>
                  <wp:positionV relativeFrom="paragraph">
                    <wp:posOffset>373380</wp:posOffset>
                  </wp:positionV>
                  <wp:extent cx="838200" cy="474980"/>
                  <wp:effectExtent l="0" t="0" r="0" b="1270"/>
                  <wp:wrapThrough wrapText="bothSides">
                    <wp:wrapPolygon edited="0">
                      <wp:start x="0" y="0"/>
                      <wp:lineTo x="0" y="20791"/>
                      <wp:lineTo x="21109" y="20791"/>
                      <wp:lineTo x="21109" y="0"/>
                      <wp:lineTo x="0" y="0"/>
                    </wp:wrapPolygon>
                  </wp:wrapThrough>
                  <wp:docPr id="2081" name="Рисунок 20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38200" cy="47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r w:rsidR="007B0970" w:rsidRPr="00EE4FC2">
              <w:rPr>
                <w:rFonts w:cstheme="minorHAnsi"/>
                <w:sz w:val="10"/>
                <w:szCs w:val="10"/>
              </w:rPr>
              <w:t xml:space="preserve">Графическое определение полосы пропускания на основании условий Рассмотрим </w:t>
            </w:r>
            <w:r w:rsidR="007B0970" w:rsidRPr="00EE4FC2">
              <w:rPr>
                <w:rFonts w:cstheme="minorHAnsi"/>
                <w:sz w:val="10"/>
                <w:szCs w:val="10"/>
                <w:vertAlign w:val="subscript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>тс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 xml:space="preserve"> и 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>пс</m:t>
                  </m:r>
                </m:sub>
              </m:sSub>
            </m:oMath>
            <w:r w:rsidR="007B0970" w:rsidRPr="00EE4FC2">
              <w:rPr>
                <w:rFonts w:cstheme="minorHAnsi"/>
                <w:sz w:val="10"/>
                <w:szCs w:val="10"/>
              </w:rPr>
              <w:t xml:space="preserve"> и получим математическое описание </w:t>
            </w:r>
            <w:r w:rsidR="007B0970" w:rsidRPr="00EE4FC2">
              <w:rPr>
                <w:rFonts w:cstheme="minorHAnsi"/>
                <w:sz w:val="10"/>
                <w:szCs w:val="10"/>
              </w:rPr>
              <w:br/>
            </w:r>
            <w:r w:rsidR="007B0970" w:rsidRPr="00EE4FC2">
              <w:rPr>
                <w:rFonts w:cstheme="minorHAnsi"/>
                <w:b/>
                <w:i/>
                <w:sz w:val="10"/>
                <w:szCs w:val="10"/>
              </w:rPr>
              <w:t>Т-образный</w:t>
            </w:r>
          </w:p>
          <w:p w14:paraId="771473C1" w14:textId="77777777" w:rsidR="00CF641B" w:rsidRPr="00EE4FC2" w:rsidRDefault="00CF641B" w:rsidP="00D75795">
            <w:pPr>
              <w:spacing w:line="240" w:lineRule="auto"/>
              <w:rPr>
                <w:rFonts w:cstheme="minorHAnsi"/>
                <w:b/>
                <w:i/>
                <w:sz w:val="10"/>
                <w:szCs w:val="10"/>
              </w:rPr>
            </w:pPr>
          </w:p>
          <w:p w14:paraId="66A9BAA8" w14:textId="77777777" w:rsidR="00CF641B" w:rsidRPr="00EE4FC2" w:rsidRDefault="00CF641B" w:rsidP="00D75795">
            <w:pPr>
              <w:spacing w:line="240" w:lineRule="auto"/>
              <w:rPr>
                <w:rFonts w:cstheme="minorHAnsi"/>
                <w:b/>
                <w:i/>
                <w:sz w:val="10"/>
                <w:szCs w:val="10"/>
              </w:rPr>
            </w:pPr>
          </w:p>
          <w:p w14:paraId="186AAF80" w14:textId="77777777" w:rsidR="00CF641B" w:rsidRPr="00EE4FC2" w:rsidRDefault="00CF641B" w:rsidP="00D75795">
            <w:pPr>
              <w:spacing w:line="240" w:lineRule="auto"/>
              <w:rPr>
                <w:rFonts w:cstheme="minorHAnsi"/>
                <w:b/>
                <w:i/>
                <w:sz w:val="10"/>
                <w:szCs w:val="10"/>
              </w:rPr>
            </w:pPr>
          </w:p>
          <w:p w14:paraId="4FDB8DA0" w14:textId="77777777" w:rsidR="00CF641B" w:rsidRPr="00EE4FC2" w:rsidRDefault="00CF641B" w:rsidP="00D75795">
            <w:pPr>
              <w:spacing w:line="240" w:lineRule="auto"/>
              <w:rPr>
                <w:rFonts w:cstheme="minorHAnsi"/>
                <w:b/>
                <w:i/>
                <w:sz w:val="10"/>
                <w:szCs w:val="10"/>
              </w:rPr>
            </w:pPr>
            <w:r w:rsidRPr="00EE4FC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706368" behindDoc="0" locked="0" layoutInCell="1" allowOverlap="1" wp14:anchorId="6C999395" wp14:editId="5ABFB3C3">
                      <wp:simplePos x="0" y="0"/>
                      <wp:positionH relativeFrom="column">
                        <wp:posOffset>-2612</wp:posOffset>
                      </wp:positionH>
                      <wp:positionV relativeFrom="paragraph">
                        <wp:posOffset>136564</wp:posOffset>
                      </wp:positionV>
                      <wp:extent cx="1318260" cy="720725"/>
                      <wp:effectExtent l="0" t="0" r="0" b="3175"/>
                      <wp:wrapThrough wrapText="bothSides">
                        <wp:wrapPolygon edited="0">
                          <wp:start x="624" y="0"/>
                          <wp:lineTo x="0" y="5709"/>
                          <wp:lineTo x="0" y="21124"/>
                          <wp:lineTo x="8740" y="21124"/>
                          <wp:lineTo x="8740" y="18270"/>
                          <wp:lineTo x="21225" y="13131"/>
                          <wp:lineTo x="21225" y="5138"/>
                          <wp:lineTo x="14358" y="0"/>
                          <wp:lineTo x="624" y="0"/>
                        </wp:wrapPolygon>
                      </wp:wrapThrough>
                      <wp:docPr id="2090" name="Группа 2090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18260" cy="720725"/>
                                <a:chOff x="0" y="0"/>
                                <a:chExt cx="3402330" cy="1639570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091" name="Рисунок 2091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90500" y="0"/>
                                  <a:ext cx="2003425" cy="20955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2" name="Рисунок 2092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2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0" y="419100"/>
                                  <a:ext cx="1854200" cy="60198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3" name="Рисунок 2093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1876425" y="419100"/>
                                  <a:ext cx="1525905" cy="57150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094" name="Рисунок 2094"/>
                                <pic:cNvPicPr>
                                  <a:picLocks noChangeAspect="1"/>
                                </pic:cNvPicPr>
                              </pic:nvPicPr>
                              <pic:blipFill>
                                <a:blip r:embed="rId174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tretch>
                                  <a:fillRect/>
                                </a:stretch>
                              </pic:blipFill>
                              <pic:spPr>
                                <a:xfrm>
                                  <a:off x="66675" y="1104900"/>
                                  <a:ext cx="1276350" cy="534670"/>
                                </a:xfrm>
                                <a:prstGeom prst="rect">
                                  <a:avLst/>
                                </a:prstGeom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3A018776" id="Группа 2090" o:spid="_x0000_s1026" style="position:absolute;margin-left:-.2pt;margin-top:10.75pt;width:103.8pt;height:56.75pt;z-index:251706368;mso-width-relative:margin;mso-height-relative:margin" coordsize="34023,163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">
                      <v:shape id="Рисунок 2091" o:spid="_x0000_s1027" type="#_x0000_t75" style="position:absolute;left:1905;width:20034;height:209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3xCHvDAAAA3QAAAA8AAABkcnMvZG93bnJldi54bWxEj9GKwjAURN+F/YdwF/ZFNNWHRatRpOwu&#10;giBY/YBLc22KzU1oota/N8KCj8PMnGGW69624kZdaBwrmIwzEMSV0w3XCk7H39EMRIjIGlvHpOBB&#10;Adarj8ESc+3ufKBbGWuRIBxyVGBi9LmUoTJkMYydJ07e2XUWY5JdLXWH9wS3rZxm2be02HBaMOip&#10;MFRdyqtVULS76IPxVzoZ+VP86eF+V5FSX5/9ZgEiUh/f4f/2ViuYZvMJvN6kJyBXT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fEIe8MAAADdAAAADwAAAAAAAAAAAAAAAACf&#10;AgAAZHJzL2Rvd25yZXYueG1sUEsFBgAAAAAEAAQA9wAAAI8DAAAAAA==&#10;">
                        <v:imagedata r:id="rId175" o:title=""/>
                        <v:path arrowok="t"/>
                      </v:shape>
                      <v:shape id="Рисунок 2092" o:spid="_x0000_s1028" type="#_x0000_t75" style="position:absolute;top:4191;width:18542;height:601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NPfiDGAAAA3QAAAA8AAABkcnMvZG93bnJldi54bWxEj0FrAjEUhO8F/0N4Qm81cQ+lbo3SCqII&#10;Pah78fbYPHe3u3lZN1HTf98UCh6HmfmGmS+j7cSNBt841jCdKBDEpTMNVxqK4/rlDYQPyAY7x6Th&#10;hzwsF6OnOebG3XlPt0OoRIKwz1FDHUKfS+nLmiz6ieuJk3d2g8WQ5FBJM+A9wW0nM6VepcWG00KN&#10;Pa1qKtvD1Wpo4+67+9pvitiezsU026nLZyi0fh7Hj3cQgWJ4hP/bW6MhU7MM/t6kJyAXv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I09+IMYAAADdAAAADwAAAAAAAAAAAAAA&#10;AACfAgAAZHJzL2Rvd25yZXYueG1sUEsFBgAAAAAEAAQA9wAAAJIDAAAAAA==&#10;">
                        <v:imagedata r:id="rId176" o:title=""/>
                        <v:path arrowok="t"/>
                      </v:shape>
                      <v:shape id="Рисунок 2093" o:spid="_x0000_s1029" type="#_x0000_t75" style="position:absolute;left:18764;top:4191;width:15259;height:571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1/GA/FAAAA3QAAAA8AAABkcnMvZG93bnJldi54bWxEj9FqwkAURN8L/sNyhb7VTSxYjW6CSC1t&#10;H5REP+CSvSbB7N2wu9X077uFQh+HmTPDbIrR9OJGzneWFaSzBARxbXXHjYLzaf+0BOEDssbeMin4&#10;Jg9FPnnYYKbtnUu6VaERsYR9hgraEIZMSl+3ZNDP7EAcvYt1BkOUrpHa4T2Wm17Ok2QhDXYcF1oc&#10;aNdSfa2+jIJ5ldb0Ru7jpStfD+VntU+Pi1Spx+m4XYMINIb/8B/9riOXrJ7h9018AjL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B9fxgPxQAAAN0AAAAPAAAAAAAAAAAAAAAA&#10;AJ8CAABkcnMvZG93bnJldi54bWxQSwUGAAAAAAQABAD3AAAAkQMAAAAA&#10;">
                        <v:imagedata r:id="rId177" o:title=""/>
                        <v:path arrowok="t"/>
                      </v:shape>
                      <v:shape id="Рисунок 2094" o:spid="_x0000_s1030" type="#_x0000_t75" style="position:absolute;left:666;top:11049;width:12764;height:5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">
                        <v:imagedata r:id="rId178" o:title=""/>
                        <v:path arrowok="t"/>
                      </v:shape>
                      <w10:wrap type="through"/>
                    </v:group>
                  </w:pict>
                </mc:Fallback>
              </mc:AlternateContent>
            </w:r>
          </w:p>
          <w:p w14:paraId="34D521F2" w14:textId="77777777" w:rsidR="007B0970" w:rsidRPr="00EE4FC2" w:rsidRDefault="007B0970" w:rsidP="00D75795">
            <w:pPr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</w:p>
          <w:p w14:paraId="6F840D30" w14:textId="77777777" w:rsidR="007B0970" w:rsidRPr="00EE4FC2" w:rsidRDefault="007B0970" w:rsidP="00D75795">
            <w:pPr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</w:p>
          <w:p w14:paraId="37FAE732" w14:textId="77777777" w:rsidR="00CF641B" w:rsidRPr="00EE4FC2" w:rsidRDefault="00CF641B" w:rsidP="00D75795">
            <w:pPr>
              <w:spacing w:line="240" w:lineRule="auto"/>
              <w:rPr>
                <w:rFonts w:cstheme="minorHAnsi"/>
                <w:b/>
                <w:i/>
                <w:sz w:val="10"/>
                <w:szCs w:val="10"/>
              </w:rPr>
            </w:pPr>
          </w:p>
          <w:p w14:paraId="2F842D46" w14:textId="77777777" w:rsidR="00CF641B" w:rsidRPr="00EE4FC2" w:rsidRDefault="00CF641B" w:rsidP="00D75795">
            <w:pPr>
              <w:spacing w:line="240" w:lineRule="auto"/>
              <w:rPr>
                <w:rFonts w:cstheme="minorHAnsi"/>
                <w:b/>
                <w:i/>
                <w:sz w:val="10"/>
                <w:szCs w:val="10"/>
              </w:rPr>
            </w:pPr>
          </w:p>
          <w:p w14:paraId="7CC9B489" w14:textId="77777777" w:rsidR="007B0970" w:rsidRPr="00EE4FC2" w:rsidRDefault="00CF641B" w:rsidP="00D75795">
            <w:pPr>
              <w:spacing w:line="240" w:lineRule="auto"/>
              <w:rPr>
                <w:rFonts w:cstheme="minorHAnsi"/>
                <w:b/>
                <w:i/>
                <w:sz w:val="10"/>
                <w:szCs w:val="10"/>
              </w:rPr>
            </w:pPr>
            <w:r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0224" behindDoc="0" locked="0" layoutInCell="1" allowOverlap="1" wp14:anchorId="07602AC4" wp14:editId="0F555C66">
                  <wp:simplePos x="0" y="0"/>
                  <wp:positionH relativeFrom="margin">
                    <wp:posOffset>-58420</wp:posOffset>
                  </wp:positionH>
                  <wp:positionV relativeFrom="paragraph">
                    <wp:posOffset>90170</wp:posOffset>
                  </wp:positionV>
                  <wp:extent cx="1000760" cy="561340"/>
                  <wp:effectExtent l="0" t="0" r="8890" b="0"/>
                  <wp:wrapThrough wrapText="bothSides">
                    <wp:wrapPolygon edited="0">
                      <wp:start x="0" y="0"/>
                      <wp:lineTo x="0" y="20525"/>
                      <wp:lineTo x="21381" y="20525"/>
                      <wp:lineTo x="21381" y="0"/>
                      <wp:lineTo x="0" y="0"/>
                    </wp:wrapPolygon>
                  </wp:wrapThrough>
                  <wp:docPr id="2085" name="Рисунок 20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00760" cy="561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B0970" w:rsidRPr="00EE4FC2">
              <w:rPr>
                <w:rFonts w:cstheme="minorHAnsi"/>
                <w:b/>
                <w:i/>
                <w:sz w:val="10"/>
                <w:szCs w:val="10"/>
              </w:rPr>
              <w:t>П-образный</w:t>
            </w:r>
          </w:p>
          <w:p w14:paraId="611FF15D" w14:textId="77777777" w:rsidR="007B0970" w:rsidRPr="00EE4FC2" w:rsidRDefault="007B0970" w:rsidP="00D75795">
            <w:pPr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</w:p>
          <w:p w14:paraId="217B77E5" w14:textId="77777777" w:rsidR="007B0970" w:rsidRPr="00EE4FC2" w:rsidRDefault="007B0970" w:rsidP="00D75795">
            <w:pPr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</w:p>
          <w:p w14:paraId="18B35061" w14:textId="77777777" w:rsidR="00CF641B" w:rsidRPr="00EE4FC2" w:rsidRDefault="00CF641B" w:rsidP="00D75795">
            <w:pPr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</w:p>
          <w:p w14:paraId="321F57F4" w14:textId="77777777" w:rsidR="00CF641B" w:rsidRPr="00EE4FC2" w:rsidRDefault="00CF641B" w:rsidP="00D75795">
            <w:pPr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  <w:r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1248" behindDoc="0" locked="0" layoutInCell="1" allowOverlap="1" wp14:anchorId="58C67B90" wp14:editId="517F1A3B">
                  <wp:simplePos x="0" y="0"/>
                  <wp:positionH relativeFrom="column">
                    <wp:posOffset>-28763</wp:posOffset>
                  </wp:positionH>
                  <wp:positionV relativeFrom="paragraph">
                    <wp:posOffset>74117</wp:posOffset>
                  </wp:positionV>
                  <wp:extent cx="1287780" cy="490220"/>
                  <wp:effectExtent l="0" t="0" r="7620" b="5080"/>
                  <wp:wrapThrough wrapText="bothSides">
                    <wp:wrapPolygon edited="0">
                      <wp:start x="0" y="0"/>
                      <wp:lineTo x="0" y="20984"/>
                      <wp:lineTo x="21408" y="20984"/>
                      <wp:lineTo x="21408" y="0"/>
                      <wp:lineTo x="0" y="0"/>
                    </wp:wrapPolygon>
                  </wp:wrapThrough>
                  <wp:docPr id="2084" name="Рисунок 20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87780" cy="4902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777E06C0" w14:textId="77777777" w:rsidR="00CF641B" w:rsidRPr="00EE4FC2" w:rsidRDefault="00CF641B" w:rsidP="00D75795">
            <w:pPr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</w:p>
          <w:p w14:paraId="38D5EF28" w14:textId="77777777" w:rsidR="00CF641B" w:rsidRPr="00EE4FC2" w:rsidRDefault="00CF641B" w:rsidP="00D75795">
            <w:pPr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2272" behindDoc="1" locked="0" layoutInCell="1" allowOverlap="1" wp14:anchorId="141E17E3" wp14:editId="618719C2">
                  <wp:simplePos x="0" y="0"/>
                  <wp:positionH relativeFrom="column">
                    <wp:posOffset>1153830</wp:posOffset>
                  </wp:positionH>
                  <wp:positionV relativeFrom="paragraph">
                    <wp:posOffset>151604</wp:posOffset>
                  </wp:positionV>
                  <wp:extent cx="269240" cy="179705"/>
                  <wp:effectExtent l="0" t="0" r="0" b="0"/>
                  <wp:wrapTight wrapText="bothSides">
                    <wp:wrapPolygon edited="0">
                      <wp:start x="0" y="0"/>
                      <wp:lineTo x="0" y="18318"/>
                      <wp:lineTo x="19868" y="18318"/>
                      <wp:lineTo x="19868" y="0"/>
                      <wp:lineTo x="0" y="0"/>
                    </wp:wrapPolygon>
                  </wp:wrapTight>
                  <wp:docPr id="2086" name="Рисунок 20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9240" cy="1797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  <w:p w14:paraId="0244B1AB" w14:textId="77777777" w:rsidR="007B0970" w:rsidRPr="00EE4FC2" w:rsidRDefault="007B0970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3296" behindDoc="1" locked="0" layoutInCell="1" allowOverlap="1" wp14:anchorId="16F40D75" wp14:editId="2BB4FD26">
                  <wp:simplePos x="0" y="0"/>
                  <wp:positionH relativeFrom="column">
                    <wp:posOffset>1318886</wp:posOffset>
                  </wp:positionH>
                  <wp:positionV relativeFrom="paragraph">
                    <wp:posOffset>283532</wp:posOffset>
                  </wp:positionV>
                  <wp:extent cx="405130" cy="186690"/>
                  <wp:effectExtent l="0" t="0" r="0" b="3810"/>
                  <wp:wrapTight wrapText="bothSides">
                    <wp:wrapPolygon edited="0">
                      <wp:start x="0" y="0"/>
                      <wp:lineTo x="0" y="19837"/>
                      <wp:lineTo x="20313" y="19837"/>
                      <wp:lineTo x="20313" y="0"/>
                      <wp:lineTo x="0" y="0"/>
                    </wp:wrapPolygon>
                  </wp:wrapTight>
                  <wp:docPr id="2087" name="Рисунок 20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5130" cy="186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sz w:val="10"/>
                <w:szCs w:val="10"/>
              </w:rPr>
              <w:t>Т.к</w:t>
            </w:r>
            <w:r w:rsidRPr="00EE4FC2">
              <w:rPr>
                <w:rFonts w:cstheme="minorHAnsi"/>
                <w:b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 xml:space="preserve"> и 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>2</m:t>
                  </m:r>
                </m:sub>
              </m:sSub>
            </m:oMath>
            <w:r w:rsidRPr="00EE4FC2">
              <w:rPr>
                <w:rFonts w:eastAsiaTheme="minorEastAsia" w:cstheme="minorHAnsi"/>
                <w:sz w:val="10"/>
                <w:szCs w:val="10"/>
                <w:vertAlign w:val="subscript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 xml:space="preserve">имеют разные знаки, то </w:t>
            </w:r>
          </w:p>
          <w:p w14:paraId="2060A253" w14:textId="77777777" w:rsidR="007B0970" w:rsidRPr="00EE4FC2" w:rsidRDefault="00F53B08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 xml:space="preserve"> и 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  <w:vertAlign w:val="subscript"/>
                </w:rPr>
                <m:t>-</m:t>
              </m:r>
            </m:oMath>
            <w:r w:rsidR="007B0970" w:rsidRPr="00EE4FC2">
              <w:rPr>
                <w:rFonts w:cstheme="minorHAnsi"/>
                <w:sz w:val="10"/>
                <w:szCs w:val="10"/>
              </w:rPr>
              <w:t xml:space="preserve"> Действительные числа</w:t>
            </w:r>
          </w:p>
          <w:p w14:paraId="363FFC48" w14:textId="77777777" w:rsidR="007B0970" w:rsidRPr="00EE4FC2" w:rsidRDefault="00F53B08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>тс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 xml:space="preserve"> и 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>пс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  <w:vertAlign w:val="subscript"/>
                </w:rPr>
                <m:t>-</m:t>
              </m:r>
            </m:oMath>
            <w:r w:rsidR="007B0970" w:rsidRPr="00EE4FC2">
              <w:rPr>
                <w:rFonts w:cstheme="minorHAnsi"/>
                <w:sz w:val="10"/>
                <w:szCs w:val="10"/>
              </w:rPr>
              <w:t xml:space="preserve"> Действительные числа, если </w:t>
            </w:r>
          </w:p>
          <w:p w14:paraId="4FBE347E" w14:textId="77777777" w:rsidR="007B0970" w:rsidRPr="00EE4FC2" w:rsidRDefault="00CF641B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04320" behindDoc="1" locked="0" layoutInCell="1" allowOverlap="1" wp14:anchorId="596064C2" wp14:editId="62064B07">
                  <wp:simplePos x="0" y="0"/>
                  <wp:positionH relativeFrom="column">
                    <wp:posOffset>1354080</wp:posOffset>
                  </wp:positionH>
                  <wp:positionV relativeFrom="paragraph">
                    <wp:posOffset>198934</wp:posOffset>
                  </wp:positionV>
                  <wp:extent cx="553720" cy="137795"/>
                  <wp:effectExtent l="0" t="0" r="0" b="0"/>
                  <wp:wrapTight wrapText="bothSides">
                    <wp:wrapPolygon edited="0">
                      <wp:start x="0" y="0"/>
                      <wp:lineTo x="0" y="17917"/>
                      <wp:lineTo x="20807" y="17917"/>
                      <wp:lineTo x="20807" y="0"/>
                      <wp:lineTo x="0" y="0"/>
                    </wp:wrapPolygon>
                  </wp:wrapTight>
                  <wp:docPr id="2088" name="Рисунок 20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3720" cy="1377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7B0970" w:rsidRPr="00EE4FC2">
              <w:rPr>
                <w:rFonts w:cstheme="minorHAnsi"/>
                <w:sz w:val="10"/>
                <w:szCs w:val="10"/>
              </w:rPr>
              <w:t xml:space="preserve">Это условие совпадает с условием пропускания фильтра. </w:t>
            </w:r>
            <w:r w:rsidR="007B0970" w:rsidRPr="00EE4FC2">
              <w:rPr>
                <w:rFonts w:cstheme="minorHAnsi"/>
                <w:b/>
                <w:sz w:val="10"/>
                <w:szCs w:val="10"/>
              </w:rPr>
              <w:t>Таким образом, в полосе пропускания фильтр имеет активное характеристическое сопротивление.</w:t>
            </w:r>
            <w:r w:rsidRPr="00EE4FC2">
              <w:rPr>
                <w:rFonts w:cstheme="minorHAnsi"/>
                <w:b/>
                <w:sz w:val="10"/>
                <w:szCs w:val="10"/>
              </w:rPr>
              <w:br/>
            </w:r>
            <w:r w:rsidR="007B0970" w:rsidRPr="00EE4FC2">
              <w:rPr>
                <w:rFonts w:cstheme="minorHAnsi"/>
                <w:sz w:val="10"/>
                <w:szCs w:val="10"/>
              </w:rPr>
              <w:t xml:space="preserve">Характеристическое сопротивление фильтра: </w:t>
            </w:r>
          </w:p>
          <w:p w14:paraId="4EF0938C" w14:textId="77777777" w:rsidR="00B273E1" w:rsidRPr="00EE4FC2" w:rsidRDefault="007B0970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lastRenderedPageBreak/>
              <w:drawing>
                <wp:inline distT="0" distB="0" distL="0" distR="0" wp14:anchorId="2679429B" wp14:editId="14FCFFD7">
                  <wp:extent cx="1603831" cy="594900"/>
                  <wp:effectExtent l="0" t="0" r="0" b="0"/>
                  <wp:docPr id="2089" name="Рисунок 20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140" cy="6124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FC2" w:rsidRPr="00EE4FC2" w14:paraId="1974E482" w14:textId="77777777" w:rsidTr="00D92165">
        <w:tc>
          <w:tcPr>
            <w:tcW w:w="3115" w:type="dxa"/>
          </w:tcPr>
          <w:p w14:paraId="43732FBF" w14:textId="77777777" w:rsidR="005E0620" w:rsidRPr="00EE4FC2" w:rsidRDefault="005E0620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lastRenderedPageBreak/>
              <w:drawing>
                <wp:anchor distT="0" distB="0" distL="114300" distR="114300" simplePos="0" relativeHeight="251744256" behindDoc="0" locked="0" layoutInCell="1" allowOverlap="1" wp14:anchorId="48EF922D" wp14:editId="29C7B598">
                  <wp:simplePos x="0" y="0"/>
                  <wp:positionH relativeFrom="column">
                    <wp:posOffset>1022985</wp:posOffset>
                  </wp:positionH>
                  <wp:positionV relativeFrom="paragraph">
                    <wp:posOffset>697732</wp:posOffset>
                  </wp:positionV>
                  <wp:extent cx="915035" cy="393700"/>
                  <wp:effectExtent l="0" t="0" r="0" b="6350"/>
                  <wp:wrapThrough wrapText="bothSides">
                    <wp:wrapPolygon edited="0">
                      <wp:start x="0" y="0"/>
                      <wp:lineTo x="0" y="20903"/>
                      <wp:lineTo x="21135" y="20903"/>
                      <wp:lineTo x="21135" y="0"/>
                      <wp:lineTo x="0" y="0"/>
                    </wp:wrapPolygon>
                  </wp:wrapThrough>
                  <wp:docPr id="7171" name="Рисунок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1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15035" cy="393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273E1" w:rsidRPr="00EE4FC2">
              <w:rPr>
                <w:b/>
                <w:sz w:val="12"/>
                <w:szCs w:val="12"/>
              </w:rPr>
              <w:t>40. Переходные характеристики. Пример переходных характеристик для элементарных электрических цепей. Единичная ступенчатая функция.</w:t>
            </w:r>
            <w:r w:rsidRPr="00EE4FC2">
              <w:rPr>
                <w:b/>
                <w:sz w:val="12"/>
                <w:szCs w:val="12"/>
              </w:rPr>
              <w:br/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единичной функции</w:t>
            </w:r>
            <w:r w:rsidRPr="00EE4FC2">
              <w:rPr>
                <w:rFonts w:cstheme="minorHAnsi"/>
                <w:sz w:val="10"/>
                <w:szCs w:val="10"/>
              </w:rPr>
              <w:t>: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eqArr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0 при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&lt;0;</m:t>
                      </m:r>
                    </m: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при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≥0;  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</m:t>
                      </m:r>
                    </m:e>
                  </m:eqAr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т.е. это включение ЭДС. Е=1.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Она обозначается </w:t>
            </w:r>
            <m:oMath>
              <m:acc>
                <m:accPr>
                  <m:chr m:val="̅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e>
              </m:acc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, 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но обычно условно записывается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=1.</m:t>
              </m:r>
            </m:oMath>
          </w:p>
          <w:p w14:paraId="34FB9106" w14:textId="77777777" w:rsidR="005E0620" w:rsidRPr="00EE4FC2" w:rsidRDefault="005E0620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br/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∞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pt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</m:e>
              </m:nary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pt</m:t>
                      </m:r>
                    </m:sup>
                  </m:sSup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den>
              </m:f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 w:val="10"/>
                        <w:szCs w:val="10"/>
                      </w:rPr>
                      <m:t>∞</m:t>
                    </m:r>
                  </m:e>
                </m:mr>
                <m:mr>
                  <m:e/>
                </m:mr>
                <m:mr>
                  <m:e>
                    <m:r>
                      <w:rPr>
                        <w:rFonts w:ascii="Cambria Math" w:hAnsi="Cambria Math" w:cstheme="minorHAnsi"/>
                        <w:sz w:val="10"/>
                        <w:szCs w:val="10"/>
                      </w:rPr>
                      <m:t>0</m:t>
                    </m:r>
                  </m:e>
                </m:mr>
              </m:m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den>
              </m:f>
            </m:oMath>
            <w:r w:rsidRPr="00EE4FC2">
              <w:rPr>
                <w:rFonts w:cstheme="minorHAnsi"/>
                <w:sz w:val="10"/>
                <w:szCs w:val="10"/>
              </w:rPr>
              <w:t>,</w:t>
            </w:r>
            <w:r w:rsidRPr="00EE4FC2">
              <w:rPr>
                <w:rFonts w:cstheme="minorHAnsi"/>
                <w:noProof/>
                <w:sz w:val="10"/>
                <w:szCs w:val="10"/>
              </w:rPr>
              <w:t xml:space="preserve"> </w:t>
            </w:r>
          </w:p>
          <w:p w14:paraId="31F75677" w14:textId="77777777" w:rsidR="005E0620" w:rsidRPr="00EE4FC2" w:rsidRDefault="005E0620" w:rsidP="00D75795">
            <w:pPr>
              <w:spacing w:line="240" w:lineRule="auto"/>
              <w:rPr>
                <w:rFonts w:cstheme="minorHAnsi"/>
                <w:sz w:val="10"/>
                <w:szCs w:val="10"/>
                <w:u w:val="single"/>
              </w:rPr>
            </w:pPr>
            <w:r w:rsidRPr="00EE4FC2">
              <w:rPr>
                <w:rFonts w:cstheme="minorHAnsi"/>
                <w:sz w:val="10"/>
                <w:szCs w:val="10"/>
              </w:rPr>
              <w:t>т.е.</w:t>
            </w:r>
            <w:r w:rsidRPr="00EE4FC2">
              <w:rPr>
                <w:rFonts w:cstheme="minorHAnsi"/>
                <w:sz w:val="10"/>
                <w:szCs w:val="10"/>
              </w:rPr>
              <w:tab/>
              <w:t xml:space="preserve">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1≓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den>
              </m:f>
            </m:oMath>
            <w:r w:rsidRPr="00EE4FC2">
              <w:rPr>
                <w:rFonts w:cstheme="minorHAnsi"/>
                <w:sz w:val="10"/>
                <w:szCs w:val="10"/>
              </w:rPr>
              <w:t xml:space="preserve"> , при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Re</w: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 xml:space="preserve"> &gt;0.Единичная функция обладает свойством отсечки, т.е. умножение единичной функции на любую функцию времени тождественно обращает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 в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нульпри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t xml:space="preserve"> &lt;0, и сохраняет ее значения при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t xml:space="preserve"> &gt;0 </w:t>
            </w:r>
            <w:r w:rsidRPr="00EE4FC2">
              <w:rPr>
                <w:rFonts w:cstheme="minorHAnsi"/>
                <w:sz w:val="10"/>
                <w:szCs w:val="10"/>
              </w:rPr>
              <w:tab/>
              <w:t xml:space="preserve">Например, 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показательная функция: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br/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eqArr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0 при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&lt;0;</m:t>
                      </m:r>
                    </m: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при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≥0,   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 </m:t>
                      </m:r>
                    </m:e>
                  </m:eqArr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т.е. можно записать условно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qt</m:t>
                  </m:r>
                </m:sup>
              </m:sSup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 xml:space="preserve"> </m:t>
              </m:r>
            </m:oMath>
            <w:r w:rsidRPr="00EE4FC2">
              <w:rPr>
                <w:rFonts w:cstheme="minorHAnsi"/>
                <w:sz w:val="10"/>
                <w:szCs w:val="10"/>
              </w:rPr>
              <w:t>где</w:t>
            </w:r>
            <m:oMath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 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q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– произвольное комплексное число.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nary>
                <m:naryPr>
                  <m:limLoc m:val="undOvr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∞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pt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qt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-(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p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)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t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p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q</m:t>
                      </m:r>
                    </m:den>
                  </m:f>
                </m:e>
              </m:nary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 w:val="10"/>
                        <w:szCs w:val="10"/>
                      </w:rPr>
                      <m:t>∞</m:t>
                    </m:r>
                  </m:e>
                </m:mr>
                <m:mr>
                  <m:e/>
                </m:mr>
                <m:mr>
                  <m:e>
                    <m:r>
                      <w:rPr>
                        <w:rFonts w:ascii="Cambria Math" w:hAnsi="Cambria Math" w:cstheme="minorHAnsi"/>
                        <w:sz w:val="10"/>
                        <w:szCs w:val="10"/>
                      </w:rPr>
                      <m:t>0</m:t>
                    </m:r>
                  </m:e>
                </m:mr>
              </m:m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q</m:t>
                  </m:r>
                </m:den>
              </m:f>
            </m:oMath>
            <w:r w:rsidRPr="00EE4FC2">
              <w:rPr>
                <w:rFonts w:cstheme="minorHAnsi"/>
                <w:sz w:val="10"/>
                <w:szCs w:val="10"/>
              </w:rPr>
              <w:t xml:space="preserve">т.е. </w:t>
            </w:r>
            <w:r w:rsidRPr="00EE4FC2">
              <w:rPr>
                <w:rFonts w:cstheme="minorHAnsi"/>
                <w:sz w:val="10"/>
                <w:szCs w:val="10"/>
              </w:rPr>
              <w:tab/>
            </w:r>
            <m:oMath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qt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≓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p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q</m:t>
                  </m:r>
                </m:den>
              </m:f>
            </m:oMath>
            <w:r w:rsidRPr="00EE4FC2">
              <w:rPr>
                <w:rFonts w:cstheme="minorHAnsi"/>
                <w:sz w:val="10"/>
                <w:szCs w:val="10"/>
              </w:rPr>
              <w:t xml:space="preserve"> , при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Re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>-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q</w:t>
            </w:r>
            <w:r w:rsidRPr="00EE4FC2">
              <w:rPr>
                <w:rFonts w:cstheme="minorHAnsi"/>
                <w:sz w:val="10"/>
                <w:szCs w:val="10"/>
              </w:rPr>
              <w:t xml:space="preserve">) &gt;0, при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Re</w: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p</w:t>
            </w:r>
            <w:r w:rsidRPr="00EE4FC2">
              <w:rPr>
                <w:rFonts w:cstheme="minorHAnsi"/>
                <w:sz w:val="10"/>
                <w:szCs w:val="10"/>
              </w:rPr>
              <w:t xml:space="preserve"> &gt;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Re</w: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q</w:t>
            </w:r>
            <w:r w:rsidRPr="00EE4FC2">
              <w:rPr>
                <w:rFonts w:cstheme="minorHAnsi"/>
                <w:sz w:val="10"/>
                <w:szCs w:val="10"/>
              </w:rPr>
              <w:t>.</w:t>
            </w:r>
            <w:r w:rsidRPr="00EE4FC2">
              <w:rPr>
                <w:rFonts w:cstheme="minorHAnsi"/>
                <w:sz w:val="10"/>
                <w:szCs w:val="10"/>
                <w:u w:val="single"/>
                <w:lang w:val="be-BY"/>
              </w:rPr>
              <w:t xml:space="preserve">Переходные характеристики элекстрический цепей - реакция цепи на единичную функцию при нулевых начальных условиях: Переходная проводимость 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Y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(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);</w:t>
            </w:r>
          </w:p>
          <w:p w14:paraId="78BCF16A" w14:textId="77777777" w:rsidR="005E0620" w:rsidRPr="00EE4FC2" w:rsidRDefault="005E0620" w:rsidP="00D75795">
            <w:pPr>
              <w:spacing w:line="240" w:lineRule="auto"/>
              <w:rPr>
                <w:rFonts w:cstheme="minorHAnsi"/>
                <w:sz w:val="10"/>
                <w:szCs w:val="10"/>
                <w:u w:val="single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u w:val="single"/>
                <w:lang w:eastAsia="ru-RU"/>
              </w:rPr>
              <w:drawing>
                <wp:anchor distT="0" distB="0" distL="114300" distR="114300" simplePos="0" relativeHeight="251745280" behindDoc="0" locked="0" layoutInCell="1" allowOverlap="1" wp14:anchorId="6D8E5B9D" wp14:editId="095D763F">
                  <wp:simplePos x="0" y="0"/>
                  <wp:positionH relativeFrom="margin">
                    <wp:posOffset>-50165</wp:posOffset>
                  </wp:positionH>
                  <wp:positionV relativeFrom="paragraph">
                    <wp:posOffset>288290</wp:posOffset>
                  </wp:positionV>
                  <wp:extent cx="995680" cy="483870"/>
                  <wp:effectExtent l="0" t="0" r="0" b="0"/>
                  <wp:wrapThrough wrapText="bothSides">
                    <wp:wrapPolygon edited="0">
                      <wp:start x="0" y="0"/>
                      <wp:lineTo x="0" y="20409"/>
                      <wp:lineTo x="21077" y="20409"/>
                      <wp:lineTo x="21077" y="0"/>
                      <wp:lineTo x="0" y="0"/>
                    </wp:wrapPolygon>
                  </wp:wrapThrough>
                  <wp:docPr id="7172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1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95680" cy="4838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sz w:val="10"/>
                <w:szCs w:val="10"/>
                <w:u w:val="single"/>
                <w:lang w:val="be-BY"/>
              </w:rPr>
              <w:t>Реакция электрической цепи численно равная току при воздействии на эту цепь единичной функции напряжения при нулевых начальных условиях.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 xml:space="preserve">  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Y</w:t>
            </w:r>
            <w:r w:rsidRPr="00F53B08">
              <w:rPr>
                <w:rFonts w:cstheme="minorHAnsi"/>
                <w:sz w:val="10"/>
                <w:szCs w:val="10"/>
                <w:u w:val="single"/>
              </w:rPr>
              <w:t>(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t</w:t>
            </w:r>
            <w:r w:rsidRPr="00F53B08">
              <w:rPr>
                <w:rFonts w:cstheme="minorHAnsi"/>
                <w:sz w:val="10"/>
                <w:szCs w:val="10"/>
                <w:u w:val="single"/>
              </w:rPr>
              <w:t>)=</w:t>
            </w:r>
            <m:oMath>
              <m:box>
                <m:box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u w:val="single"/>
                      <w:lang w:val="en-US"/>
                    </w:rPr>
                  </m:ctrlPr>
                </m:boxPr>
                <m:e>
                  <m:argPr>
                    <m:argSz m:val="-1"/>
                  </m:argP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u w:val="single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  <w:lang w:val="en-US"/>
                        </w:rPr>
                        <m:t>i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</w:rPr>
                        <m:t>(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</w:rPr>
                        <m:t>)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u w:val="single"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u w:val="single"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u w:val="single"/>
                                </w:rPr>
                                <m:t>1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u w:val="single"/>
                              <w:lang w:val="en-US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</w:rPr>
                        <m:t>(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  <w:lang w:val="en-US"/>
                        </w:rPr>
                        <m:t>t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</w:rPr>
                        <m:t>)</m:t>
                      </m:r>
                    </m:den>
                  </m:f>
                </m:e>
              </m:box>
            </m:oMath>
            <w:r w:rsidRPr="00F53B08">
              <w:rPr>
                <w:rFonts w:cstheme="minorHAnsi"/>
                <w:sz w:val="10"/>
                <w:szCs w:val="10"/>
                <w:u w:val="single"/>
              </w:rPr>
              <w:t>=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i</w:t>
            </w:r>
            <w:r w:rsidRPr="00F53B08">
              <w:rPr>
                <w:rFonts w:cstheme="minorHAnsi"/>
                <w:sz w:val="10"/>
                <w:szCs w:val="10"/>
                <w:u w:val="single"/>
              </w:rPr>
              <w:t>(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t</w:t>
            </w:r>
            <w:r w:rsidRPr="00F53B08">
              <w:rPr>
                <w:rFonts w:cstheme="minorHAnsi"/>
                <w:sz w:val="10"/>
                <w:szCs w:val="10"/>
                <w:u w:val="single"/>
              </w:rPr>
              <w:t>)=</w:t>
            </w:r>
            <m:oMath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u w:val="single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r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  <w:u w:val="single"/>
                </w:rPr>
                <m:t>(1-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u w:val="single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u w:val="single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  <w:lang w:val="en-US"/>
                        </w:rPr>
                        <m:t>r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  <w:lang w:val="en-US"/>
                        </w:rPr>
                        <m:t>L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t</m:t>
                  </m:r>
                </m:sup>
              </m:sSup>
            </m:oMath>
            <w:r w:rsidRPr="00F53B08">
              <w:rPr>
                <w:rFonts w:cstheme="minorHAnsi"/>
                <w:sz w:val="10"/>
                <w:szCs w:val="10"/>
                <w:u w:val="single"/>
              </w:rPr>
              <w:t>).</w:t>
            </w:r>
            <w:r w:rsidRPr="00F53B08">
              <w:rPr>
                <w:rFonts w:cstheme="minorHAnsi"/>
                <w:noProof/>
                <w:sz w:val="10"/>
                <w:szCs w:val="10"/>
              </w:rPr>
              <w:t xml:space="preserve"> </w:t>
            </w:r>
            <w:r w:rsidRPr="00F53B08">
              <w:rPr>
                <w:rFonts w:cstheme="minorHAnsi"/>
                <w:noProof/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 xml:space="preserve">Переходная характеристика напряжения 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Ku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(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);</w:t>
            </w:r>
          </w:p>
          <w:p w14:paraId="038655B7" w14:textId="77777777" w:rsidR="005E0620" w:rsidRPr="00EE4FC2" w:rsidRDefault="005E0620" w:rsidP="00D75795">
            <w:pPr>
              <w:spacing w:line="240" w:lineRule="auto"/>
              <w:ind w:left="360"/>
              <w:rPr>
                <w:rFonts w:cstheme="minorHAnsi"/>
                <w:sz w:val="10"/>
                <w:szCs w:val="10"/>
                <w:u w:val="single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u w:val="single"/>
                <w:lang w:eastAsia="ru-RU"/>
              </w:rPr>
              <w:drawing>
                <wp:anchor distT="0" distB="0" distL="114300" distR="114300" simplePos="0" relativeHeight="251746304" behindDoc="0" locked="0" layoutInCell="1" allowOverlap="1" wp14:anchorId="618E0B0D" wp14:editId="214AEC75">
                  <wp:simplePos x="0" y="0"/>
                  <wp:positionH relativeFrom="margin">
                    <wp:posOffset>-28976</wp:posOffset>
                  </wp:positionH>
                  <wp:positionV relativeFrom="paragraph">
                    <wp:posOffset>403994</wp:posOffset>
                  </wp:positionV>
                  <wp:extent cx="974725" cy="394335"/>
                  <wp:effectExtent l="0" t="0" r="0" b="5715"/>
                  <wp:wrapThrough wrapText="bothSides">
                    <wp:wrapPolygon edited="0">
                      <wp:start x="0" y="0"/>
                      <wp:lineTo x="0" y="20870"/>
                      <wp:lineTo x="21107" y="20870"/>
                      <wp:lineTo x="21107" y="0"/>
                      <wp:lineTo x="0" y="0"/>
                    </wp:wrapPolygon>
                  </wp:wrapThrough>
                  <wp:docPr id="7173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1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74725" cy="3943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 xml:space="preserve">Реакция электрической цепи численно равная напряжению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u w:val="single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u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  <w:u w:val="single"/>
              </w:rPr>
              <w:t>(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) при воздействии на эту электрическую цепь единичной функции напряжения при нулевых начальных условиях.</w:t>
            </w:r>
          </w:p>
          <w:p w14:paraId="5392F7AA" w14:textId="77777777" w:rsidR="00B273E1" w:rsidRPr="00EE4FC2" w:rsidRDefault="005E0620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sz w:val="10"/>
                <w:szCs w:val="10"/>
                <w:u w:val="single"/>
              </w:rPr>
              <w:t xml:space="preserve">   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u w:val="single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u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(t)=</w:t>
            </w:r>
            <m:oMath>
              <m:box>
                <m:box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u w:val="single"/>
                      <w:lang w:val="en-US"/>
                    </w:rPr>
                  </m:ctrlPr>
                </m:boxPr>
                <m:e>
                  <m:argPr>
                    <m:argSz m:val="-1"/>
                  </m:argP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u w:val="single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u w:val="single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u w:val="single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u w:val="single"/>
                              <w:lang w:val="en-US"/>
                            </w:rPr>
                            <m:t>c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  <w:lang w:val="en-US"/>
                        </w:rPr>
                        <m:t>(t)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u w:val="single"/>
                              <w:lang w:val="en-US"/>
                            </w:rPr>
                          </m:ctrlPr>
                        </m:sSubPr>
                        <m:e>
                          <m:acc>
                            <m:accPr>
                              <m:chr m:val="̅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u w:val="single"/>
                                  <w:lang w:val="en-US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u w:val="single"/>
                                  <w:lang w:val="en-US"/>
                                </w:rPr>
                                <m:t>1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u w:val="single"/>
                              <w:lang w:val="en-US"/>
                            </w:rPr>
                            <m:t>u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  <w:lang w:val="en-US"/>
                        </w:rPr>
                        <m:t>(t)</m:t>
                      </m:r>
                    </m:den>
                  </m:f>
                </m:e>
              </m:box>
            </m:oMath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=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u w:val="single"/>
                  <w:lang w:val="en-US"/>
                </w:rPr>
                <m:t>1-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u w:val="single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u w:val="single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  <w:lang w:val="en-US"/>
                        </w:rPr>
                        <m:t>t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u w:val="single"/>
                          <w:lang w:val="en-US"/>
                        </w:rPr>
                        <m:t>rC</m:t>
                      </m:r>
                    </m:den>
                  </m:f>
                </m:sup>
              </m:sSup>
            </m:oMath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.</w:t>
            </w:r>
            <w:r w:rsidRPr="00EE4FC2">
              <w:rPr>
                <w:rFonts w:cstheme="minorHAnsi"/>
                <w:noProof/>
                <w:sz w:val="10"/>
                <w:szCs w:val="10"/>
                <w:lang w:val="en-US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 xml:space="preserve">Переходное сопротивление 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Z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(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)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br/>
              <w:t xml:space="preserve"> Реакция электрической цепи численно равная напряжению 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Z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(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) при воздействии на эту электрическую цепь единичной функции тока при начальных условиях.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br/>
              <w:t xml:space="preserve">Переходная характеристика тока 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KJ</w:t>
            </w:r>
            <w:r w:rsidRPr="00EE4FC2">
              <w:rPr>
                <w:rFonts w:cstheme="minorHAnsi"/>
                <w:sz w:val="10"/>
                <w:szCs w:val="10"/>
                <w:u w:val="single"/>
              </w:rPr>
              <w:t>(</w:t>
            </w:r>
            <w:r w:rsidRPr="00EE4FC2">
              <w:rPr>
                <w:rFonts w:cstheme="minorHAnsi"/>
                <w:sz w:val="10"/>
                <w:szCs w:val="10"/>
                <w:u w:val="single"/>
                <w:lang w:val="en-US"/>
              </w:rPr>
              <w:t>t</w:t>
            </w:r>
            <w:proofErr w:type="gramStart"/>
            <w:r w:rsidRPr="00EE4FC2">
              <w:rPr>
                <w:rFonts w:cstheme="minorHAnsi"/>
                <w:sz w:val="10"/>
                <w:szCs w:val="10"/>
                <w:u w:val="single"/>
              </w:rPr>
              <w:t>).Реакция</w:t>
            </w:r>
            <w:proofErr w:type="gramEnd"/>
            <w:r w:rsidRPr="00EE4FC2">
              <w:rPr>
                <w:rFonts w:cstheme="minorHAnsi"/>
                <w:sz w:val="10"/>
                <w:szCs w:val="10"/>
                <w:u w:val="single"/>
              </w:rPr>
              <w:t xml:space="preserve"> электрической цепи численно равная току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u w:val="single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I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u w:val="single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u w:val="single"/>
                      <w:lang w:val="en-US"/>
                    </w:rPr>
                    <m:t>t</m:t>
                  </m:r>
                </m:e>
              </m:d>
            </m:oMath>
            <w:r w:rsidRPr="00EE4FC2">
              <w:rPr>
                <w:rFonts w:cstheme="minorHAnsi"/>
                <w:sz w:val="10"/>
                <w:szCs w:val="10"/>
                <w:u w:val="single"/>
              </w:rPr>
              <w:t xml:space="preserve"> при воздействии на эту электрическую цепь единичной функции тока при нулевых начальных условиях.</w:t>
            </w:r>
          </w:p>
        </w:tc>
        <w:tc>
          <w:tcPr>
            <w:tcW w:w="3115" w:type="dxa"/>
          </w:tcPr>
          <w:p w14:paraId="483418B6" w14:textId="77777777" w:rsidR="00B363BB" w:rsidRPr="00EE4FC2" w:rsidRDefault="00B363BB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15584" behindDoc="1" locked="0" layoutInCell="1" allowOverlap="1" wp14:anchorId="525E0C36" wp14:editId="7D0746EF">
                  <wp:simplePos x="0" y="0"/>
                  <wp:positionH relativeFrom="page">
                    <wp:posOffset>1319512</wp:posOffset>
                  </wp:positionH>
                  <wp:positionV relativeFrom="paragraph">
                    <wp:posOffset>483235</wp:posOffset>
                  </wp:positionV>
                  <wp:extent cx="514985" cy="118745"/>
                  <wp:effectExtent l="0" t="0" r="0" b="0"/>
                  <wp:wrapThrough wrapText="bothSides">
                    <wp:wrapPolygon edited="0">
                      <wp:start x="0" y="0"/>
                      <wp:lineTo x="0" y="17326"/>
                      <wp:lineTo x="20774" y="17326"/>
                      <wp:lineTo x="20774" y="0"/>
                      <wp:lineTo x="0" y="0"/>
                    </wp:wrapPolygon>
                  </wp:wrapThrough>
                  <wp:docPr id="2113" name="Рисунок 2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4985" cy="118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273E1" w:rsidRPr="00EE4FC2">
              <w:rPr>
                <w:b/>
                <w:sz w:val="12"/>
                <w:szCs w:val="12"/>
              </w:rPr>
              <w:t>41. Электрические фильтры типа «К». Фильтр нижних частот – основные характеристики и электрические схемы.</w:t>
            </w:r>
            <w:r w:rsidRPr="00EE4FC2">
              <w:rPr>
                <w:b/>
                <w:sz w:val="12"/>
                <w:szCs w:val="12"/>
              </w:rPr>
              <w:br/>
            </w:r>
            <w:r w:rsidRPr="00EE4FC2">
              <w:rPr>
                <w:rFonts w:cstheme="minorHAnsi"/>
                <w:b/>
                <w:sz w:val="10"/>
                <w:szCs w:val="10"/>
              </w:rPr>
              <w:t>Фильтром типа «k»</w:t>
            </w:r>
            <w:r w:rsidRPr="00EE4FC2">
              <w:rPr>
                <w:rFonts w:cstheme="minorHAnsi"/>
                <w:sz w:val="10"/>
                <w:szCs w:val="10"/>
              </w:rPr>
              <w:t xml:space="preserve"> называется реактивный электрический фильтр, для которого выполняется равенство: </w:t>
            </w:r>
          </w:p>
          <w:p w14:paraId="11A4E3CC" w14:textId="77777777" w:rsidR="00B363BB" w:rsidRPr="00EE4FC2" w:rsidRDefault="00B363BB" w:rsidP="00D75795">
            <w:pPr>
              <w:spacing w:line="240" w:lineRule="auto"/>
              <w:rPr>
                <w:rFonts w:ascii="Times New Roman" w:hAnsi="Times New Roman" w:cs="Times New Roman"/>
                <w:sz w:val="24"/>
                <w:szCs w:val="24"/>
              </w:rPr>
            </w:pPr>
            <w:r w:rsidRPr="00EE4FC2">
              <w:rPr>
                <w:rFonts w:cstheme="minorHAnsi"/>
                <w:sz w:val="10"/>
                <w:szCs w:val="10"/>
              </w:rPr>
              <w:t>где «k» - действительное число</w:t>
            </w:r>
            <w:r w:rsidRPr="00EE4FC2">
              <w:rPr>
                <w:rFonts w:cstheme="minorHAnsi"/>
                <w:sz w:val="10"/>
                <w:szCs w:val="10"/>
              </w:rPr>
              <w:br/>
              <w:t xml:space="preserve">Можно показать, что и произведение характеристических сопротивлений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>тс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  <w:vertAlign w:val="subscript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 xml:space="preserve"> и 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vertAlign w:val="subscript"/>
                    </w:rPr>
                    <m:t>пс</m:t>
                  </m:r>
                </m:sub>
              </m:sSub>
            </m:oMath>
            <w:r w:rsidRPr="00EE4FC2">
              <w:rPr>
                <w:rFonts w:eastAsiaTheme="minorEastAsia" w:cstheme="minorHAnsi"/>
                <w:sz w:val="10"/>
                <w:szCs w:val="10"/>
                <w:vertAlign w:val="subscript"/>
              </w:rPr>
              <w:t xml:space="preserve">  </w:t>
            </w:r>
            <w:r w:rsidRPr="00EE4FC2">
              <w:rPr>
                <w:rFonts w:cstheme="minorHAnsi"/>
                <w:sz w:val="10"/>
                <w:szCs w:val="10"/>
              </w:rPr>
              <w:t xml:space="preserve">Г-образного звена также равно </w:t>
            </w:r>
            <m:oMath>
              <m:sSup>
                <m:sSup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p>
              </m:sSup>
            </m:oMath>
            <w:r w:rsidRPr="00EE4FC2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B393E6E" wp14:editId="7E1CC252">
                  <wp:extent cx="611505" cy="87358"/>
                  <wp:effectExtent l="0" t="0" r="0" b="8255"/>
                  <wp:docPr id="2114" name="Рисунок 2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1093" cy="1044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m:oMath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w:br/>
              </m:r>
            </m:oMath>
            <w:r w:rsidRPr="00EE4FC2">
              <w:rPr>
                <w:rFonts w:cstheme="minorHAnsi"/>
                <w:sz w:val="10"/>
                <w:szCs w:val="10"/>
              </w:rPr>
              <w:t>Условие пропускания фильтра:</w:t>
            </w:r>
          </w:p>
          <w:p w14:paraId="7DC3CF3D" w14:textId="77777777" w:rsidR="00B363BB" w:rsidRPr="00EE4FC2" w:rsidRDefault="00B363BB" w:rsidP="00D75795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4FC2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057C51E" wp14:editId="3231D728">
                  <wp:extent cx="734096" cy="136030"/>
                  <wp:effectExtent l="0" t="0" r="0" b="0"/>
                  <wp:docPr id="2115" name="Рисунок 2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01461" cy="14851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Pr="00EE4FC2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D17E968" wp14:editId="59620662">
                  <wp:extent cx="675640" cy="153181"/>
                  <wp:effectExtent l="0" t="0" r="0" b="0"/>
                  <wp:docPr id="2116" name="Рисунок 2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6588" cy="1669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BF257F6" w14:textId="77777777" w:rsidR="00B363BB" w:rsidRPr="00EE4FC2" w:rsidRDefault="00EE4FC2" w:rsidP="00D75795">
            <w:pPr>
              <w:spacing w:line="240" w:lineRule="auto"/>
              <w:rPr>
                <w:rFonts w:ascii="Times New Roman" w:hAnsi="Times New Roman" w:cs="Times New Roman"/>
                <w:b/>
                <w:sz w:val="24"/>
                <w:szCs w:val="24"/>
              </w:rPr>
            </w:pPr>
            <w:r w:rsidRPr="00EE4FC2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08416" behindDoc="0" locked="0" layoutInCell="1" allowOverlap="1" wp14:anchorId="209BC202" wp14:editId="126E897E">
                  <wp:simplePos x="0" y="0"/>
                  <wp:positionH relativeFrom="margin">
                    <wp:posOffset>-65405</wp:posOffset>
                  </wp:positionH>
                  <wp:positionV relativeFrom="paragraph">
                    <wp:posOffset>323215</wp:posOffset>
                  </wp:positionV>
                  <wp:extent cx="1605280" cy="905510"/>
                  <wp:effectExtent l="0" t="0" r="0" b="8890"/>
                  <wp:wrapThrough wrapText="bothSides">
                    <wp:wrapPolygon edited="0">
                      <wp:start x="0" y="0"/>
                      <wp:lineTo x="0" y="21358"/>
                      <wp:lineTo x="21275" y="21358"/>
                      <wp:lineTo x="21275" y="0"/>
                      <wp:lineTo x="0" y="0"/>
                    </wp:wrapPolygon>
                  </wp:wrapThrough>
                  <wp:docPr id="2095" name="Рисунок 20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05280" cy="905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363BB" w:rsidRPr="00EE4FC2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359D542E" wp14:editId="6FB34565">
                  <wp:extent cx="675640" cy="146121"/>
                  <wp:effectExtent l="0" t="0" r="0" b="6350"/>
                  <wp:docPr id="2117" name="Рисунок 2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33230" cy="1585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363BB" w:rsidRPr="00EE4FC2">
              <w:rPr>
                <w:rFonts w:ascii="Times New Roman" w:hAnsi="Times New Roman" w:cs="Times New Roman"/>
                <w:b/>
                <w:sz w:val="24"/>
                <w:szCs w:val="24"/>
              </w:rPr>
              <w:t xml:space="preserve">  </w:t>
            </w:r>
            <w:r w:rsidR="00B363BB" w:rsidRPr="00EE4FC2">
              <w:rPr>
                <w:rFonts w:ascii="Times New Roman" w:hAnsi="Times New Roman" w:cs="Times New Roman"/>
                <w:b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B7A27FB" wp14:editId="285C9E6E">
                  <wp:extent cx="675640" cy="173341"/>
                  <wp:effectExtent l="0" t="0" r="0" b="0"/>
                  <wp:docPr id="2118" name="Рисунок 2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90149" cy="2027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B255B7E" w14:textId="77777777" w:rsidR="008877E2" w:rsidRPr="00EE4FC2" w:rsidRDefault="008877E2" w:rsidP="00D75795">
            <w:pPr>
              <w:spacing w:line="240" w:lineRule="auto"/>
              <w:rPr>
                <w:b/>
              </w:rPr>
            </w:pPr>
            <w:r w:rsidRPr="00EE4FC2">
              <w:rPr>
                <w:b/>
                <w:sz w:val="12"/>
                <w:szCs w:val="12"/>
              </w:rPr>
              <w:br/>
            </w:r>
            <w:r w:rsidRPr="00EE4FC2">
              <w:rPr>
                <w:rFonts w:cstheme="minorHAnsi"/>
                <w:sz w:val="10"/>
                <w:szCs w:val="10"/>
              </w:rPr>
              <w:t>Схемы ФНЧ типа “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k</w:t>
            </w:r>
            <w:r w:rsidRPr="00EE4FC2">
              <w:rPr>
                <w:rFonts w:cstheme="minorHAnsi"/>
                <w:sz w:val="10"/>
                <w:szCs w:val="10"/>
              </w:rPr>
              <w:t xml:space="preserve">” и его частотные 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>характеристики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:</w:t>
            </w:r>
            <w:proofErr w:type="gramEnd"/>
            <w:r w:rsidRPr="00EE4FC2">
              <w:rPr>
                <w:b/>
                <w:noProof/>
                <w:lang w:eastAsia="ru-RU"/>
              </w:rPr>
              <w:drawing>
                <wp:inline distT="0" distB="0" distL="0" distR="0" wp14:anchorId="04369810" wp14:editId="3D7456D5">
                  <wp:extent cx="611505" cy="554829"/>
                  <wp:effectExtent l="0" t="0" r="0" b="0"/>
                  <wp:docPr id="2096" name="Рисунок 20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2423" cy="573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A20AA2" w:rsidRPr="00EE4FC2">
              <w:rPr>
                <w:b/>
                <w:noProof/>
                <w:lang w:eastAsia="ru-RU"/>
              </w:rPr>
              <w:t xml:space="preserve"> </w:t>
            </w:r>
            <w:r w:rsidR="00A20AA2" w:rsidRPr="00EE4FC2">
              <w:rPr>
                <w:b/>
                <w:noProof/>
                <w:lang w:eastAsia="ru-RU"/>
              </w:rPr>
              <w:drawing>
                <wp:inline distT="0" distB="0" distL="0" distR="0" wp14:anchorId="33340BFC" wp14:editId="6EBC9DE2">
                  <wp:extent cx="676141" cy="447552"/>
                  <wp:effectExtent l="0" t="0" r="0" b="0"/>
                  <wp:docPr id="2098" name="Рисунок 20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990" cy="4593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b/>
                <w:noProof/>
                <w:lang w:eastAsia="ru-RU"/>
              </w:rPr>
              <w:drawing>
                <wp:inline distT="0" distB="0" distL="0" distR="0" wp14:anchorId="5501D10D" wp14:editId="41BDB391">
                  <wp:extent cx="675640" cy="463959"/>
                  <wp:effectExtent l="0" t="0" r="0" b="0"/>
                  <wp:docPr id="2097" name="Рисунок 20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3439" cy="4761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33FCE3" w14:textId="77777777" w:rsidR="00B273E1" w:rsidRPr="00EE4FC2" w:rsidRDefault="00A20AA2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13536" behindDoc="1" locked="0" layoutInCell="1" allowOverlap="1" wp14:anchorId="259EA555" wp14:editId="523977AF">
                  <wp:simplePos x="0" y="0"/>
                  <wp:positionH relativeFrom="column">
                    <wp:posOffset>34925</wp:posOffset>
                  </wp:positionH>
                  <wp:positionV relativeFrom="paragraph">
                    <wp:posOffset>2691765</wp:posOffset>
                  </wp:positionV>
                  <wp:extent cx="640080" cy="153035"/>
                  <wp:effectExtent l="0" t="0" r="7620" b="0"/>
                  <wp:wrapTight wrapText="bothSides">
                    <wp:wrapPolygon edited="0">
                      <wp:start x="0" y="0"/>
                      <wp:lineTo x="0" y="18822"/>
                      <wp:lineTo x="21214" y="18822"/>
                      <wp:lineTo x="21214" y="0"/>
                      <wp:lineTo x="0" y="0"/>
                    </wp:wrapPolygon>
                  </wp:wrapTight>
                  <wp:docPr id="2110" name="Рисунок 2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40080" cy="1530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b/>
                <w:sz w:val="10"/>
                <w:szCs w:val="10"/>
              </w:rPr>
              <w:t xml:space="preserve">Основные характеристики фильтров </w:t>
            </w:r>
            <w:r w:rsidRPr="00EE4FC2">
              <w:rPr>
                <w:rFonts w:cstheme="minorHAnsi"/>
                <w:b/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</w:rPr>
              <w:t>1.Передаточная функция - отношение изображения по Лапласу выходной величины изображению по Лапласу входной величины фильтра.</w:t>
            </w:r>
            <w:r w:rsidRPr="00EE4FC2">
              <w:rPr>
                <w:rFonts w:cstheme="minorHAnsi"/>
                <w:sz w:val="10"/>
                <w:szCs w:val="10"/>
              </w:rPr>
              <w:br/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1B14B32" wp14:editId="099E6FBF">
                  <wp:extent cx="611746" cy="235464"/>
                  <wp:effectExtent l="0" t="0" r="0" b="0"/>
                  <wp:docPr id="2107" name="Рисунок 21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36573" cy="2450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br/>
              <w:t xml:space="preserve"> В общем случае фильтр можно рассматривать как четырехполюсник с передаточной функцией: 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1E3196CE" wp14:editId="6F7331F1">
                  <wp:extent cx="1371600" cy="211708"/>
                  <wp:effectExtent l="0" t="0" r="0" b="0"/>
                  <wp:docPr id="2108" name="Рисунок 2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31782" cy="22099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где U1(p) U2(p) – входное и выходное напряжение четырехполюсника в операторной форме; a и b – вещественные постоянные величины; m, n = 1,2,3, …; n – определяет порядок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фильтра.Для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установившейся частоты р =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jω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и передаточную функцию можно привести к виду:</w:t>
            </w:r>
            <w:r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14FE8B2" wp14:editId="619EB361">
                  <wp:extent cx="1634168" cy="187096"/>
                  <wp:effectExtent l="0" t="0" r="4445" b="3810"/>
                  <wp:docPr id="2109" name="Рисунок 2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7893" cy="2024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Модуль передаточной функции (1) называется </w:t>
            </w:r>
            <w:r w:rsidRPr="00EE4FC2">
              <w:rPr>
                <w:rFonts w:cstheme="minorHAnsi"/>
                <w:sz w:val="10"/>
                <w:szCs w:val="10"/>
              </w:rPr>
              <w:br/>
              <w:t xml:space="preserve">2.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амплитудночастотной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характеристикой:</w:t>
            </w:r>
            <w:r w:rsidR="00B363BB" w:rsidRPr="00EE4FC2">
              <w:rPr>
                <w:rFonts w:cstheme="minorHAnsi"/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</w:rPr>
              <w:t xml:space="preserve">3.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Фазо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-частотная характеристика также может быть найдена из (1) и представлена в виде: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t xml:space="preserve"> 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0546B5A" wp14:editId="61A730BD">
                  <wp:extent cx="521595" cy="213769"/>
                  <wp:effectExtent l="0" t="0" r="0" b="0"/>
                  <wp:docPr id="2111" name="Рисунок 2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3188" cy="2185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br/>
            </w:r>
            <w:r w:rsidRPr="00EE4FC2">
              <w:rPr>
                <w:rFonts w:cstheme="minorHAnsi"/>
                <w:sz w:val="10"/>
                <w:szCs w:val="10"/>
              </w:rPr>
              <w:t xml:space="preserve">4. Частота среза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ωср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(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fср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) – частота, на которой наблюдается спад коэффициента передачи на 3 дБ по сравнению с коэффициентом передачи на нулевой (для ФНЧ) или бесконечной (для ФВЧ) частоте.</w:t>
            </w:r>
            <w:r w:rsidRPr="00EE4FC2">
              <w:rPr>
                <w:rFonts w:cstheme="minorHAnsi"/>
                <w:sz w:val="10"/>
                <w:szCs w:val="10"/>
              </w:rPr>
              <w:br/>
              <w:t xml:space="preserve">5. Резонансная частота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fр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– частота, на которой коэффициент передачи фильтра имеет максимальное значение (для полосового фильтра) или минимальное значение (для заграждающего фильтра).</w:t>
            </w:r>
            <w:r w:rsidRPr="00EE4FC2">
              <w:rPr>
                <w:rFonts w:cstheme="minorHAnsi"/>
                <w:sz w:val="10"/>
                <w:szCs w:val="10"/>
              </w:rPr>
              <w:br/>
              <w:t>6. Добротность Q. Добротность полосового фильтра определяется как отношение резонансной частоты к полосе пропускания:</w:t>
            </w:r>
            <w:r w:rsidR="00B363BB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t xml:space="preserve"> </w:t>
            </w:r>
            <w:r w:rsidR="00B363BB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605A2B7" wp14:editId="01404171">
                  <wp:extent cx="558800" cy="162560"/>
                  <wp:effectExtent l="0" t="0" r="0" b="8890"/>
                  <wp:docPr id="2112" name="Рисунок 2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86397" cy="17058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5C798414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42. Интеграл Дюамеля. Основные понятия и вывод одной из форм интеграла.</w:t>
            </w:r>
            <w:r w:rsidR="005E0620" w:rsidRPr="00EE4FC2">
              <w:rPr>
                <w:b/>
                <w:sz w:val="12"/>
                <w:szCs w:val="12"/>
              </w:rPr>
              <w:br/>
            </w:r>
            <w:r w:rsidR="008B27AE" w:rsidRPr="00EE4FC2">
              <w:rPr>
                <w:b/>
                <w:noProof/>
                <w:szCs w:val="40"/>
                <w:u w:val="single"/>
                <w:lang w:eastAsia="ru-RU"/>
              </w:rPr>
              <w:drawing>
                <wp:inline distT="0" distB="0" distL="0" distR="0" wp14:anchorId="191B424D" wp14:editId="45CB4AEE">
                  <wp:extent cx="1642210" cy="440939"/>
                  <wp:effectExtent l="0" t="0" r="0" b="0"/>
                  <wp:docPr id="7177" name="Рисунок 71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Рисунок 1"/>
                          <pic:cNvPicPr>
                            <a:picLocks noChangeAspect="1"/>
                          </pic:cNvPicPr>
                        </pic:nvPicPr>
                        <pic:blipFill>
                          <a:blip r:embed="rId2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1131" cy="44333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8B27AE" w:rsidRPr="00EE4FC2">
              <w:rPr>
                <w:b/>
                <w:sz w:val="12"/>
                <w:szCs w:val="12"/>
              </w:rPr>
              <w:br/>
            </w:r>
            <w:r w:rsidR="008B27AE" w:rsidRPr="00EE4FC2">
              <w:rPr>
                <w:noProof/>
                <w:lang w:eastAsia="ru-RU"/>
              </w:rPr>
              <w:drawing>
                <wp:inline distT="0" distB="0" distL="0" distR="0" wp14:anchorId="23067254" wp14:editId="495CC4DA">
                  <wp:extent cx="1886217" cy="1496729"/>
                  <wp:effectExtent l="0" t="0" r="0" b="8255"/>
                  <wp:docPr id="7187" name="Рисунок 71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205"/>
                          <a:srcRect l="39451" t="23934" r="13650" b="9905"/>
                          <a:stretch/>
                        </pic:blipFill>
                        <pic:spPr bwMode="auto">
                          <a:xfrm>
                            <a:off x="0" y="0"/>
                            <a:ext cx="1897441" cy="15056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CCCD785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</w:tr>
      <w:tr w:rsidR="00EE4FC2" w:rsidRPr="00EE4FC2" w14:paraId="17DE3723" w14:textId="77777777" w:rsidTr="00D92165">
        <w:tc>
          <w:tcPr>
            <w:tcW w:w="3115" w:type="dxa"/>
          </w:tcPr>
          <w:p w14:paraId="346F04E0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43. Электрические фильтры типа «К». Фильтр верхних частот – основные характеристики и электрические схемы.</w:t>
            </w:r>
            <w:r w:rsidR="008877E2" w:rsidRPr="00EE4FC2">
              <w:rPr>
                <w:b/>
                <w:sz w:val="12"/>
                <w:szCs w:val="12"/>
              </w:rPr>
              <w:br/>
              <w:t>СМОТРИ 41 ВОПРОС</w:t>
            </w:r>
          </w:p>
          <w:p w14:paraId="221AE150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  <w:tc>
          <w:tcPr>
            <w:tcW w:w="3115" w:type="dxa"/>
          </w:tcPr>
          <w:p w14:paraId="7C428F07" w14:textId="77777777" w:rsidR="00AA2F54" w:rsidRPr="00EE4FC2" w:rsidRDefault="00B273E1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t>44. Интеграл Дюамеля. Алгоритм расчёта с помощью интеграла Дюамеля.</w:t>
            </w:r>
            <w:r w:rsidR="00AA2F54" w:rsidRPr="00EE4FC2">
              <w:rPr>
                <w:b/>
                <w:sz w:val="12"/>
                <w:szCs w:val="12"/>
              </w:rPr>
              <w:br/>
            </w:r>
            <w:r w:rsidR="00AA2F54" w:rsidRPr="00EE4FC2">
              <w:rPr>
                <w:rFonts w:cstheme="minorHAnsi"/>
                <w:sz w:val="10"/>
                <w:szCs w:val="10"/>
              </w:rPr>
              <w:t>На входе сигнал:</w:t>
            </w:r>
          </w:p>
          <w:p w14:paraId="2075FF00" w14:textId="77777777" w:rsidR="00AA2F54" w:rsidRPr="00EE4FC2" w:rsidRDefault="00AA2F54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6F8ABDA" wp14:editId="0CE576B5">
                  <wp:extent cx="1450574" cy="498942"/>
                  <wp:effectExtent l="0" t="0" r="0" b="0"/>
                  <wp:docPr id="7188" name="Рисунок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4"/>
                          <pic:cNvPicPr>
                            <a:picLocks noChangeAspect="1"/>
                          </pic:cNvPicPr>
                        </pic:nvPicPr>
                        <pic:blipFill>
                          <a:blip r:embed="rId2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5744" cy="5041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9C4556D" w14:textId="77777777" w:rsidR="00B273E1" w:rsidRPr="00F53B08" w:rsidRDefault="00AA2F54" w:rsidP="00D75795">
            <w:pPr>
              <w:spacing w:line="240" w:lineRule="auto"/>
              <w:rPr>
                <w:b/>
                <w:sz w:val="12"/>
                <w:szCs w:val="12"/>
                <w:lang w:val="en-US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1. Определяем переходную проводимость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y</w:t>
            </w:r>
            <w:r w:rsidRPr="00EE4FC2">
              <w:rPr>
                <w:rFonts w:cstheme="minorHAnsi"/>
                <w:sz w:val="10"/>
                <w:szCs w:val="10"/>
              </w:rPr>
              <w:t>(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Pr="00EE4FC2">
              <w:rPr>
                <w:rFonts w:cstheme="minorHAnsi"/>
                <w:sz w:val="10"/>
                <w:szCs w:val="10"/>
              </w:rPr>
              <w:t>).</w:t>
            </w:r>
            <w:r w:rsidRPr="00EE4FC2">
              <w:rPr>
                <w:rFonts w:cstheme="minorHAnsi"/>
                <w:sz w:val="10"/>
                <w:szCs w:val="10"/>
              </w:rPr>
              <w:br/>
              <w:t xml:space="preserve">2. Интервал времени </w:t>
            </w:r>
            <m:oMath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0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≤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t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≤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="00AA327A" w:rsidRPr="00EE4FC2">
              <w:rPr>
                <w:rFonts w:eastAsiaTheme="minorEastAsia" w:cstheme="minorHAnsi"/>
                <w:iCs/>
                <w:sz w:val="10"/>
                <w:szCs w:val="10"/>
              </w:rPr>
              <w:t>.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i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nary>
                <m:nary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τ</m:t>
                      </m:r>
                    </m:e>
                  </m:d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  <w:lang w:val="en-US"/>
                    </w:rPr>
                    <m:t> y</m:t>
                  </m:r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</w:rPr>
                    <m:t>(</m:t>
                  </m:r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  <w:lang w:val="en-US"/>
                    </w:rPr>
                    <m:t>t</m:t>
                  </m:r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l-GR"/>
                    </w:rPr>
                    <m:t>τ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dτ 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.</m:t>
              </m:r>
            </m:oMath>
            <w:r w:rsidR="00AA327A" w:rsidRPr="00EE4FC2">
              <w:rPr>
                <w:rFonts w:eastAsiaTheme="minorEastAsia" w:cstheme="minorHAnsi"/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</w:rPr>
              <w:t xml:space="preserve">3. Интервал времени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≤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t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≤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.  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i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nary>
                <m:nary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sup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τ</m:t>
                      </m:r>
                    </m:e>
                  </m:d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  <w:lang w:val="en-US"/>
                    </w:rPr>
                    <m:t> y</m:t>
                  </m:r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</w:rPr>
                    <m:t>(</m:t>
                  </m:r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  <w:lang w:val="en-US"/>
                    </w:rPr>
                    <m:t>t</m:t>
                  </m:r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l-GR"/>
                    </w:rPr>
                    <m:t>τ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dτ </m:t>
                  </m:r>
                </m:e>
              </m:nary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nary>
                <m:nary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sup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τ</m:t>
                      </m:r>
                    </m:e>
                  </m:d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  <w:lang w:val="en-US"/>
                    </w:rPr>
                    <m:t> y</m:t>
                  </m:r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</w:rPr>
                    <m:t>(</m:t>
                  </m:r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  <w:lang w:val="en-US"/>
                    </w:rPr>
                    <m:t>t</m:t>
                  </m:r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l-GR"/>
                    </w:rPr>
                    <m:t>τ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dτ </m:t>
                  </m:r>
                </m:e>
              </m:nary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.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w:br/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4. Интервал времени </w:t>
            </w:r>
            <m:oMath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t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≥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="00AA327A" w:rsidRPr="00EE4FC2">
              <w:rPr>
                <w:rFonts w:eastAsiaTheme="minorEastAsia" w:cstheme="minorHAnsi"/>
                <w:iCs/>
                <w:sz w:val="10"/>
                <w:szCs w:val="10"/>
              </w:rPr>
              <w:t>.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i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</m:t>
                  </m:r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nary>
                <m:nary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0</m:t>
                  </m:r>
                </m:sub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sup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τ</m:t>
                      </m:r>
                    </m:e>
                  </m:d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  <w:lang w:val="en-US"/>
                    </w:rPr>
                    <m:t> y(t-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l-GR"/>
                    </w:rPr>
                    <m:t>τ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) dτ </m:t>
                  </m:r>
                </m:e>
              </m:nary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+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2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1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t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+</m:t>
              </m:r>
              <m:nary>
                <m:nary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naryPr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1</m:t>
                      </m:r>
                    </m:sub>
                  </m:sSub>
                </m:sub>
                <m:sup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2</m:t>
                      </m:r>
                    </m:sub>
                  </m:sSub>
                </m:sup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'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τ</m:t>
                      </m:r>
                    </m:e>
                  </m:d>
                  <m:r>
                    <m:rPr>
                      <m:nor/>
                    </m:rPr>
                    <w:rPr>
                      <w:rFonts w:cstheme="minorHAnsi"/>
                      <w:sz w:val="10"/>
                      <w:szCs w:val="10"/>
                      <w:lang w:val="en-US"/>
                    </w:rPr>
                    <m:t> y(t-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l-GR"/>
                    </w:rPr>
                    <m:t>τ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) dτ- </m:t>
                  </m:r>
                </m:e>
              </m:nary>
            </m:oMath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y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t-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2</m:t>
                      </m:r>
                    </m:sub>
                  </m:sSub>
                </m:e>
              </m:d>
            </m:oMath>
            <w:r w:rsidR="00AA327A" w:rsidRPr="00EE4FC2">
              <w:rPr>
                <w:rFonts w:eastAsiaTheme="minorEastAsia" w:cstheme="minorHAnsi"/>
                <w:iCs/>
                <w:sz w:val="10"/>
                <w:szCs w:val="10"/>
                <w:lang w:val="en-US"/>
              </w:rPr>
              <w:t>.</w:t>
            </w:r>
          </w:p>
        </w:tc>
        <w:tc>
          <w:tcPr>
            <w:tcW w:w="3115" w:type="dxa"/>
          </w:tcPr>
          <w:p w14:paraId="2C0E19CE" w14:textId="77777777" w:rsidR="00A20AA2" w:rsidRPr="00EE4FC2" w:rsidRDefault="0065307F" w:rsidP="00D75795">
            <w:pPr>
              <w:spacing w:line="240" w:lineRule="auto"/>
              <w:rPr>
                <w:rFonts w:cstheme="minorHAnsi"/>
                <w:b/>
                <w:i/>
                <w:sz w:val="10"/>
                <w:szCs w:val="10"/>
              </w:rPr>
            </w:pPr>
            <w:r w:rsidRPr="00EE4FC2">
              <w:rPr>
                <w:b/>
                <w:noProof/>
                <w:lang w:eastAsia="ru-RU"/>
              </w:rPr>
              <w:drawing>
                <wp:anchor distT="0" distB="0" distL="114300" distR="114300" simplePos="0" relativeHeight="251711488" behindDoc="0" locked="0" layoutInCell="1" allowOverlap="1" wp14:anchorId="5A07AD2F" wp14:editId="738BBD16">
                  <wp:simplePos x="0" y="0"/>
                  <wp:positionH relativeFrom="column">
                    <wp:posOffset>-65405</wp:posOffset>
                  </wp:positionH>
                  <wp:positionV relativeFrom="paragraph">
                    <wp:posOffset>1291590</wp:posOffset>
                  </wp:positionV>
                  <wp:extent cx="695325" cy="483235"/>
                  <wp:effectExtent l="0" t="0" r="9525" b="0"/>
                  <wp:wrapThrough wrapText="bothSides">
                    <wp:wrapPolygon edited="0">
                      <wp:start x="0" y="0"/>
                      <wp:lineTo x="0" y="20436"/>
                      <wp:lineTo x="21304" y="20436"/>
                      <wp:lineTo x="21304" y="0"/>
                      <wp:lineTo x="0" y="0"/>
                    </wp:wrapPolygon>
                  </wp:wrapThrough>
                  <wp:docPr id="2103" name="Рисунок 2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95325" cy="483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A20AA2" w:rsidRPr="00EE4FC2">
              <w:rPr>
                <w:b/>
                <w:noProof/>
                <w:lang w:eastAsia="ru-RU"/>
              </w:rPr>
              <w:drawing>
                <wp:anchor distT="0" distB="0" distL="114300" distR="114300" simplePos="0" relativeHeight="251710464" behindDoc="0" locked="0" layoutInCell="1" allowOverlap="1" wp14:anchorId="52E1ED1A" wp14:editId="4051DEE1">
                  <wp:simplePos x="0" y="0"/>
                  <wp:positionH relativeFrom="margin">
                    <wp:posOffset>-63816</wp:posOffset>
                  </wp:positionH>
                  <wp:positionV relativeFrom="paragraph">
                    <wp:posOffset>380651</wp:posOffset>
                  </wp:positionV>
                  <wp:extent cx="1813061" cy="907961"/>
                  <wp:effectExtent l="0" t="0" r="0" b="6985"/>
                  <wp:wrapThrough wrapText="bothSides">
                    <wp:wrapPolygon edited="0">
                      <wp:start x="0" y="0"/>
                      <wp:lineTo x="0" y="21313"/>
                      <wp:lineTo x="21335" y="21313"/>
                      <wp:lineTo x="21335" y="0"/>
                      <wp:lineTo x="10895" y="0"/>
                      <wp:lineTo x="0" y="0"/>
                    </wp:wrapPolygon>
                  </wp:wrapThrough>
                  <wp:docPr id="2106" name="Рисунок 2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3061" cy="907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273E1" w:rsidRPr="00EE4FC2">
              <w:rPr>
                <w:b/>
                <w:sz w:val="12"/>
                <w:szCs w:val="12"/>
              </w:rPr>
              <w:t>45. Электрические фильтры типа «К». Полосовой фильтр – основные характеристики и электрические схемы.</w:t>
            </w:r>
            <w:r w:rsidR="00A20AA2" w:rsidRPr="00EE4FC2">
              <w:rPr>
                <w:b/>
                <w:sz w:val="12"/>
                <w:szCs w:val="12"/>
              </w:rPr>
              <w:br/>
            </w:r>
            <w:r w:rsidR="00A20AA2" w:rsidRPr="00EE4FC2">
              <w:rPr>
                <w:rFonts w:cstheme="minorHAnsi"/>
                <w:b/>
                <w:sz w:val="10"/>
                <w:szCs w:val="10"/>
              </w:rPr>
              <w:t>Схемы ПФ типа “</w:t>
            </w:r>
            <w:r w:rsidR="00A20AA2" w:rsidRPr="00EE4FC2">
              <w:rPr>
                <w:rFonts w:cstheme="minorHAnsi"/>
                <w:b/>
                <w:sz w:val="10"/>
                <w:szCs w:val="10"/>
                <w:lang w:val="en-US"/>
              </w:rPr>
              <w:t>k</w:t>
            </w:r>
            <w:r w:rsidR="00A20AA2" w:rsidRPr="00EE4FC2">
              <w:rPr>
                <w:rFonts w:cstheme="minorHAnsi"/>
                <w:b/>
                <w:sz w:val="10"/>
                <w:szCs w:val="10"/>
              </w:rPr>
              <w:t>” и его частотные характеристики</w:t>
            </w:r>
          </w:p>
          <w:p w14:paraId="3400BA32" w14:textId="77777777" w:rsidR="00A20AA2" w:rsidRPr="00EE4FC2" w:rsidRDefault="0065307F" w:rsidP="00D75795">
            <w:pPr>
              <w:spacing w:line="240" w:lineRule="auto"/>
              <w:rPr>
                <w:b/>
              </w:rPr>
            </w:pPr>
            <w:r w:rsidRPr="00EE4FC2">
              <w:rPr>
                <w:b/>
                <w:noProof/>
                <w:lang w:eastAsia="ru-RU"/>
              </w:rPr>
              <w:drawing>
                <wp:inline distT="0" distB="0" distL="0" distR="0" wp14:anchorId="1FE02ED0" wp14:editId="7670A991">
                  <wp:extent cx="472440" cy="461941"/>
                  <wp:effectExtent l="0" t="0" r="3810" b="0"/>
                  <wp:docPr id="2104" name="Рисунок 2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0422" cy="4893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b/>
                <w:noProof/>
                <w:lang w:eastAsia="ru-RU"/>
              </w:rPr>
              <w:drawing>
                <wp:inline distT="0" distB="0" distL="0" distR="0" wp14:anchorId="5B260EDE" wp14:editId="5E1549C4">
                  <wp:extent cx="548640" cy="464557"/>
                  <wp:effectExtent l="0" t="0" r="3810" b="0"/>
                  <wp:docPr id="2105" name="Рисунок 210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4598" cy="4865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AF3D926" w14:textId="77777777" w:rsidR="00B273E1" w:rsidRPr="00EE4FC2" w:rsidRDefault="0065307F" w:rsidP="0065307F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ascii="Times New Roman" w:hAnsi="Times New Roman" w:cs="Times New Roman"/>
                <w:b/>
                <w:i/>
                <w:noProof/>
                <w:sz w:val="28"/>
                <w:szCs w:val="28"/>
                <w:lang w:eastAsia="ru-RU"/>
              </w:rPr>
              <w:drawing>
                <wp:anchor distT="0" distB="0" distL="114300" distR="114300" simplePos="0" relativeHeight="251719680" behindDoc="1" locked="0" layoutInCell="1" allowOverlap="1" wp14:anchorId="71BBCC5A" wp14:editId="4C9B84F7">
                  <wp:simplePos x="0" y="0"/>
                  <wp:positionH relativeFrom="page">
                    <wp:posOffset>316865</wp:posOffset>
                  </wp:positionH>
                  <wp:positionV relativeFrom="paragraph">
                    <wp:posOffset>28575</wp:posOffset>
                  </wp:positionV>
                  <wp:extent cx="1274445" cy="1139825"/>
                  <wp:effectExtent l="0" t="0" r="1905" b="3175"/>
                  <wp:wrapTight wrapText="bothSides">
                    <wp:wrapPolygon edited="0">
                      <wp:start x="0" y="0"/>
                      <wp:lineTo x="0" y="21299"/>
                      <wp:lineTo x="21309" y="21299"/>
                      <wp:lineTo x="21309" y="0"/>
                      <wp:lineTo x="0" y="0"/>
                    </wp:wrapPolygon>
                  </wp:wrapTight>
                  <wp:docPr id="2120" name="Рисунок 21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4445" cy="11398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ascii="Times New Roman" w:hAnsi="Times New Roman" w:cs="Times New Roman"/>
                <w:noProof/>
                <w:sz w:val="24"/>
                <w:szCs w:val="24"/>
                <w:lang w:eastAsia="ru-RU"/>
              </w:rPr>
              <w:drawing>
                <wp:anchor distT="0" distB="0" distL="114300" distR="114300" simplePos="0" relativeHeight="251717632" behindDoc="1" locked="0" layoutInCell="1" allowOverlap="1" wp14:anchorId="0548E3B5" wp14:editId="5854406A">
                  <wp:simplePos x="0" y="0"/>
                  <wp:positionH relativeFrom="page">
                    <wp:posOffset>284480</wp:posOffset>
                  </wp:positionH>
                  <wp:positionV relativeFrom="paragraph">
                    <wp:posOffset>1280160</wp:posOffset>
                  </wp:positionV>
                  <wp:extent cx="1273175" cy="1161415"/>
                  <wp:effectExtent l="0" t="0" r="3175" b="635"/>
                  <wp:wrapTight wrapText="bothSides">
                    <wp:wrapPolygon edited="0">
                      <wp:start x="0" y="0"/>
                      <wp:lineTo x="0" y="21258"/>
                      <wp:lineTo x="21331" y="21258"/>
                      <wp:lineTo x="21331" y="0"/>
                      <wp:lineTo x="0" y="0"/>
                    </wp:wrapPolygon>
                  </wp:wrapTight>
                  <wp:docPr id="2119" name="Рисунок 2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3175" cy="11614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  <w:tr w:rsidR="00EE4FC2" w:rsidRPr="00EE4FC2" w14:paraId="1D235A06" w14:textId="77777777" w:rsidTr="00D92165">
        <w:tc>
          <w:tcPr>
            <w:tcW w:w="3115" w:type="dxa"/>
          </w:tcPr>
          <w:p w14:paraId="42F5F343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46. Метод переменных состояния. Уравнение состояния, их составление.</w:t>
            </w:r>
            <w:r w:rsidR="00AA327A" w:rsidRPr="00EE4FC2">
              <w:rPr>
                <w:b/>
                <w:sz w:val="12"/>
                <w:szCs w:val="12"/>
              </w:rPr>
              <w:br/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Для после коммутационной схемы вместо одного неоднородного дифференциального уравнения </w:t>
            </w:r>
            <w:r w:rsidR="00AA327A"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-ого порядка решают </w:t>
            </w:r>
            <w:r w:rsidR="00AA327A"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 дифференциальных уравнений первого порядка относительно выбранных переменных состояния.</w:t>
            </w:r>
            <w:r w:rsidR="00AA327A" w:rsidRPr="00EE4FC2">
              <w:rPr>
                <w:rFonts w:cstheme="minorHAnsi"/>
                <w:sz w:val="10"/>
                <w:szCs w:val="10"/>
              </w:rPr>
              <w:br/>
              <w:t>Этот метод наиболее универсален для анализа электрических цепей, также может быть легко приспособлен для расчета переходных процессов на Э.В.М.</w:t>
            </w:r>
            <w:r w:rsidR="00AA327A" w:rsidRPr="00EE4FC2">
              <w:rPr>
                <w:rFonts w:cstheme="minorHAnsi"/>
                <w:sz w:val="10"/>
                <w:szCs w:val="10"/>
              </w:rPr>
              <w:br/>
              <w:t xml:space="preserve">За основные переменные состояния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(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t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)</m:t>
              </m:r>
            </m:oMath>
            <w:r w:rsidR="00AA327A" w:rsidRPr="00EE4FC2">
              <w:rPr>
                <w:rFonts w:cstheme="minorHAnsi"/>
                <w:sz w:val="10"/>
                <w:szCs w:val="10"/>
              </w:rPr>
              <w:t xml:space="preserve"> обычно принимают токи в индуктивных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sub>
              </m:sSub>
            </m:oMath>
            <w:r w:rsidR="00AA327A" w:rsidRPr="00EE4FC2">
              <w:rPr>
                <w:rFonts w:cstheme="minorHAnsi"/>
                <w:sz w:val="10"/>
                <w:szCs w:val="10"/>
              </w:rPr>
              <w:t xml:space="preserve"> и напряжения на емкостях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sub>
              </m:sSub>
            </m:oMath>
            <w:r w:rsidR="00AA327A" w:rsidRPr="00EE4FC2">
              <w:rPr>
                <w:rFonts w:cstheme="minorHAnsi"/>
                <w:sz w:val="10"/>
                <w:szCs w:val="10"/>
              </w:rPr>
              <w:t xml:space="preserve"> элементах, так как они не могут изменяться скачком и являются независимыми переменными. </w:t>
            </w:r>
            <w:r w:rsidR="00AA327A" w:rsidRPr="00EE4FC2">
              <w:rPr>
                <w:rFonts w:cstheme="minorHAnsi"/>
                <w:sz w:val="10"/>
                <w:szCs w:val="10"/>
              </w:rPr>
              <w:br/>
              <w:t>Методом переменных состояния составляют две системы уравнений:</w:t>
            </w:r>
            <w:r w:rsidR="00AA327A" w:rsidRPr="00EE4FC2">
              <w:rPr>
                <w:rFonts w:cstheme="minorHAnsi"/>
                <w:sz w:val="10"/>
                <w:szCs w:val="10"/>
              </w:rPr>
              <w:br/>
            </w:r>
            <w:r w:rsidR="00AA327A" w:rsidRPr="00EE4FC2">
              <w:rPr>
                <w:rFonts w:cstheme="minorHAnsi"/>
                <w:b/>
                <w:bCs/>
                <w:i/>
                <w:iCs/>
                <w:sz w:val="10"/>
                <w:szCs w:val="10"/>
              </w:rPr>
              <w:t xml:space="preserve">Первая система уравнений 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состояния определяет зависимость </w:t>
            </w:r>
            <w:r w:rsidR="00AA327A" w:rsidRPr="00EE4FC2">
              <w:rPr>
                <w:rFonts w:cstheme="minorHAnsi"/>
                <w:sz w:val="10"/>
                <w:szCs w:val="10"/>
                <w:u w:val="single"/>
              </w:rPr>
              <w:t xml:space="preserve">первых производных 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переменных состояния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sub>
              </m:sSub>
            </m:oMath>
            <w:r w:rsidR="00AA327A" w:rsidRPr="00EE4FC2">
              <w:rPr>
                <w:rFonts w:cstheme="minorHAnsi"/>
                <w:b/>
                <w:bCs/>
                <w:i/>
                <w:iCs/>
                <w:sz w:val="10"/>
                <w:szCs w:val="10"/>
              </w:rPr>
              <w:t xml:space="preserve"> 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от самих </w:t>
            </w:r>
            <w:r w:rsidR="00AA327A" w:rsidRPr="00EE4FC2">
              <w:rPr>
                <w:rFonts w:cstheme="minorHAnsi"/>
                <w:sz w:val="10"/>
                <w:szCs w:val="10"/>
                <w:u w:val="single"/>
              </w:rPr>
              <w:t>переменных состояния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 и </w:t>
            </w:r>
            <w:r w:rsidR="00AA327A" w:rsidRPr="00EE4FC2">
              <w:rPr>
                <w:rFonts w:cstheme="minorHAnsi"/>
                <w:sz w:val="10"/>
                <w:szCs w:val="10"/>
                <w:u w:val="single"/>
              </w:rPr>
              <w:t>источников энергии.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="00AA327A" w:rsidRPr="00EE4FC2">
              <w:rPr>
                <w:rFonts w:cstheme="minorHAnsi"/>
                <w:sz w:val="10"/>
                <w:szCs w:val="10"/>
              </w:rPr>
              <w:br/>
            </w:r>
            <w:r w:rsidR="00AA327A" w:rsidRPr="00EE4FC2">
              <w:rPr>
                <w:rFonts w:cstheme="minorHAnsi"/>
                <w:b/>
                <w:bCs/>
                <w:i/>
                <w:iCs/>
                <w:sz w:val="10"/>
                <w:szCs w:val="10"/>
              </w:rPr>
              <w:t xml:space="preserve">Вторая система 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является системой выходных параметров, устанавливающая связь между </w:t>
            </w:r>
            <w:r w:rsidR="00AA327A" w:rsidRPr="00EE4FC2">
              <w:rPr>
                <w:rFonts w:cstheme="minorHAnsi"/>
                <w:sz w:val="10"/>
                <w:szCs w:val="10"/>
                <w:u w:val="single"/>
              </w:rPr>
              <w:t>искомой выходной величиной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y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sub>
              </m:sSub>
            </m:oMath>
            <w:r w:rsidR="00AA327A" w:rsidRPr="00EE4FC2">
              <w:rPr>
                <w:rFonts w:cstheme="minorHAnsi"/>
                <w:sz w:val="10"/>
                <w:szCs w:val="10"/>
              </w:rPr>
              <w:t xml:space="preserve">, </w:t>
            </w:r>
            <w:r w:rsidR="00AA327A" w:rsidRPr="00EE4FC2">
              <w:rPr>
                <w:rFonts w:cstheme="minorHAnsi"/>
                <w:sz w:val="10"/>
                <w:szCs w:val="10"/>
                <w:u w:val="single"/>
              </w:rPr>
              <w:t>переменными состояния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 и</w:t>
            </w:r>
            <w:r w:rsidR="00AA327A" w:rsidRPr="00EE4FC2">
              <w:rPr>
                <w:rFonts w:cstheme="minorHAnsi"/>
                <w:sz w:val="10"/>
                <w:szCs w:val="10"/>
                <w:u w:val="single"/>
              </w:rPr>
              <w:t xml:space="preserve"> источниками энергии.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 Уравнения для выходных параметров являются </w:t>
            </w:r>
            <w:r w:rsidR="00AA327A" w:rsidRPr="00EE4FC2">
              <w:rPr>
                <w:rFonts w:cstheme="minorHAnsi"/>
                <w:sz w:val="10"/>
                <w:szCs w:val="10"/>
                <w:u w:val="single"/>
              </w:rPr>
              <w:t>алгебраическими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 уравнениями.</w:t>
            </w:r>
            <w:r w:rsidR="00AA327A" w:rsidRPr="00EE4FC2">
              <w:rPr>
                <w:rFonts w:cstheme="minorHAnsi"/>
                <w:sz w:val="10"/>
                <w:szCs w:val="10"/>
              </w:rPr>
              <w:br/>
              <w:t xml:space="preserve">Уравнения состояния и уравнения выходных параметров могут быть получены либо с помощью </w:t>
            </w:r>
            <w:r w:rsidR="00AA327A" w:rsidRPr="00EE4FC2">
              <w:rPr>
                <w:rFonts w:cstheme="minorHAnsi"/>
                <w:sz w:val="10"/>
                <w:szCs w:val="10"/>
                <w:u w:val="single"/>
              </w:rPr>
              <w:t>уравнений Кирхгофа</w:t>
            </w:r>
            <w:r w:rsidR="00AA327A" w:rsidRPr="00EE4FC2">
              <w:rPr>
                <w:rFonts w:cstheme="minorHAnsi"/>
                <w:sz w:val="10"/>
                <w:szCs w:val="10"/>
              </w:rPr>
              <w:t xml:space="preserve"> для после коммутационной схемы, либо путем использования </w:t>
            </w:r>
            <w:r w:rsidR="00AA327A" w:rsidRPr="00EE4FC2">
              <w:rPr>
                <w:rFonts w:cstheme="minorHAnsi"/>
                <w:sz w:val="10"/>
                <w:szCs w:val="10"/>
                <w:u w:val="single"/>
              </w:rPr>
              <w:t>метода наложения.</w:t>
            </w:r>
            <w:r w:rsidR="00AA327A" w:rsidRPr="00EE4FC2">
              <w:rPr>
                <w:rFonts w:cstheme="minorHAnsi"/>
                <w:sz w:val="10"/>
                <w:szCs w:val="10"/>
                <w:u w:val="single"/>
              </w:rPr>
              <w:br/>
            </w:r>
            <w:r w:rsidR="00AA327A" w:rsidRPr="00EE4FC2">
              <w:rPr>
                <w:rFonts w:cstheme="minorHAnsi"/>
                <w:sz w:val="10"/>
                <w:szCs w:val="10"/>
              </w:rPr>
              <w:t>Уравнения состояния записывают в матричной форме и решают аналитически или численными методами (методы Эйлера, трапеции, Рунге-Кутта и т.п.)</w:t>
            </w:r>
          </w:p>
        </w:tc>
        <w:tc>
          <w:tcPr>
            <w:tcW w:w="3115" w:type="dxa"/>
          </w:tcPr>
          <w:p w14:paraId="708217FF" w14:textId="77777777" w:rsidR="00E52BA4" w:rsidRPr="00EE4FC2" w:rsidRDefault="00B273E1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t>47. Электрические фильтры типа «К». Полосно-заграждающий (</w:t>
            </w:r>
            <w:proofErr w:type="spellStart"/>
            <w:r w:rsidRPr="00EE4FC2">
              <w:rPr>
                <w:b/>
                <w:sz w:val="12"/>
                <w:szCs w:val="12"/>
              </w:rPr>
              <w:t>режекторный</w:t>
            </w:r>
            <w:proofErr w:type="spellEnd"/>
            <w:r w:rsidRPr="00EE4FC2">
              <w:rPr>
                <w:b/>
                <w:sz w:val="12"/>
                <w:szCs w:val="12"/>
              </w:rPr>
              <w:t>) фильтр – основные характеристики и электрические схемы.</w:t>
            </w:r>
            <w:r w:rsidR="00E52BA4" w:rsidRPr="00EE4FC2">
              <w:rPr>
                <w:b/>
                <w:sz w:val="12"/>
                <w:szCs w:val="12"/>
              </w:rPr>
              <w:br/>
            </w:r>
            <w:proofErr w:type="spellStart"/>
            <w:r w:rsidR="00E52BA4" w:rsidRPr="00EE4FC2">
              <w:rPr>
                <w:rFonts w:cstheme="minorHAnsi"/>
                <w:sz w:val="10"/>
                <w:szCs w:val="10"/>
              </w:rPr>
              <w:t>Режекторный</w:t>
            </w:r>
            <w:proofErr w:type="spellEnd"/>
            <w:r w:rsidR="00E52BA4" w:rsidRPr="00EE4FC2">
              <w:rPr>
                <w:rFonts w:cstheme="minorHAnsi"/>
                <w:sz w:val="10"/>
                <w:szCs w:val="10"/>
              </w:rPr>
              <w:t xml:space="preserve"> фильтр - фильтр, не пропускающий колебания некоторой полосы частот, и пропускающий колебания с частотами, выходящими за пределы этой частоты.</w:t>
            </w:r>
          </w:p>
          <w:p w14:paraId="49DF767D" w14:textId="77777777" w:rsidR="00E52BA4" w:rsidRPr="00EE4FC2" w:rsidRDefault="00E52BA4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В заграждающих фильтрах появляются частотные зависимости сопротивлений двухполюсников, состоящих из последовательно и параллельно соединенных катушек индуктивности и конденсаторов. </w:t>
            </w:r>
          </w:p>
          <w:p w14:paraId="1CD18622" w14:textId="77777777" w:rsidR="00B273E1" w:rsidRPr="00EE4FC2" w:rsidRDefault="00E52BA4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drawing>
                <wp:inline distT="0" distB="0" distL="0" distR="0" wp14:anchorId="3337FC0C" wp14:editId="05CD3486">
                  <wp:extent cx="431922" cy="1345843"/>
                  <wp:effectExtent l="0" t="0" r="6350" b="6985"/>
                  <wp:docPr id="45" name="Рисунок 45" descr="https://sun9-57.userapi.com/impg/VSlFb_mYCq284yXrSupeo5mbWBDvk0NYLNc3rQ/6k93MlYZCr8.jpg?size=138x430&amp;quality=96&amp;rotate=90&amp;sign=d55a66b002f73d5d26a829252e090c21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2" descr="https://sun9-57.userapi.com/impg/VSlFb_mYCq284yXrSupeo5mbWBDvk0NYLNc3rQ/6k93MlYZCr8.jpg?size=138x430&amp;quality=96&amp;rotate=90&amp;sign=d55a66b002f73d5d26a829252e090c21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6739" cy="13920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t xml:space="preserve"> </w:t>
            </w:r>
            <w:r w:rsidRPr="00EE4FC2">
              <w:rPr>
                <w:noProof/>
                <w:lang w:eastAsia="ru-RU"/>
              </w:rPr>
              <w:drawing>
                <wp:inline distT="0" distB="0" distL="0" distR="0" wp14:anchorId="2C64BC31" wp14:editId="2F947087">
                  <wp:extent cx="550929" cy="1352282"/>
                  <wp:effectExtent l="0" t="0" r="1905" b="635"/>
                  <wp:docPr id="46" name="Рисунок 46" descr="https://sun9-31.userapi.com/impg/S3bf-YBiS2vcV_SkZHv1NFnMcbRD7y8578Lrig/wfQoBqMBb10.jpg?size=176x432&amp;quality=96&amp;sign=682ca3bf7f8d62ed855114b3ab9abbe6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4" descr="https://sun9-31.userapi.com/impg/S3bf-YBiS2vcV_SkZHv1NFnMcbRD7y8578Lrig/wfQoBqMBb10.jpg?size=176x432&amp;quality=96&amp;sign=682ca3bf7f8d62ed855114b3ab9abbe6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341" cy="13999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ascii="Times New Roman" w:hAnsi="Times New Roman" w:cs="Times New Roman"/>
                <w:b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CADC4E1" wp14:editId="6166E3C6">
                  <wp:extent cx="1778302" cy="1023870"/>
                  <wp:effectExtent l="0" t="0" r="0" b="5080"/>
                  <wp:docPr id="47" name="Рисунок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99047" cy="10358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433CFC78" wp14:editId="15AE63C2">
                  <wp:extent cx="895082" cy="704639"/>
                  <wp:effectExtent l="0" t="0" r="635" b="635"/>
                  <wp:docPr id="48" name="Рисунок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22546" cy="7262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noProof/>
                <w:lang w:eastAsia="ru-RU"/>
              </w:rPr>
              <w:drawing>
                <wp:inline distT="0" distB="0" distL="0" distR="0" wp14:anchorId="5E35CCFC" wp14:editId="5105D2A3">
                  <wp:extent cx="1584102" cy="652663"/>
                  <wp:effectExtent l="0" t="0" r="0" b="0"/>
                  <wp:docPr id="49" name="Рисунок 49" descr="https://sun9-10.userapi.com/impg/lNOd24ariT3QmlQEEY3-_daMp6ZaggteCcJhPQ/8YtzNq7-g8A.jpg?size=483x199&amp;quality=96&amp;sign=475a8e6415db2de88ea6bab592a96e78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sun9-10.userapi.com/impg/lNOd24ariT3QmlQEEY3-_daMp6ZaggteCcJhPQ/8YtzNq7-g8A.jpg?size=483x199&amp;quality=96&amp;sign=475a8e6415db2de88ea6bab592a96e78&amp;type=album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0028" cy="6715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2D138F55" w14:textId="77777777" w:rsidR="00454586" w:rsidRPr="00EE4FC2" w:rsidRDefault="00B273E1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t>48. Метод переменных состояния. Определение матриц уравнений состояния. (Рассмотреть на примере электрической схемы.)</w:t>
            </w:r>
            <w:r w:rsidR="00454586" w:rsidRPr="00EE4FC2">
              <w:rPr>
                <w:b/>
                <w:sz w:val="12"/>
                <w:szCs w:val="12"/>
              </w:rPr>
              <w:br/>
            </w:r>
            <w:r w:rsidR="00454586" w:rsidRPr="00EE4FC2">
              <w:rPr>
                <w:rFonts w:cstheme="minorHAnsi"/>
                <w:sz w:val="10"/>
                <w:szCs w:val="10"/>
              </w:rPr>
              <w:t xml:space="preserve">Матричное уравнение состояния имеет вид: </w:t>
            </w:r>
            <m:oMath>
              <m:acc>
                <m:accPr>
                  <m:chr m:val="̇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accPr>
                <m:e>
                  <m:bar>
                    <m:ba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bar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X</m:t>
                      </m:r>
                    </m:e>
                  </m:bar>
                </m:e>
              </m:acc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B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V</m:t>
                  </m:r>
                </m:e>
              </m:bar>
            </m:oMath>
            <w:r w:rsidR="00454586" w:rsidRPr="00EE4FC2">
              <w:rPr>
                <w:rFonts w:cstheme="minorHAnsi"/>
                <w:sz w:val="10"/>
                <w:szCs w:val="10"/>
              </w:rPr>
              <w:t xml:space="preserve">    (1)</w:t>
            </w:r>
            <w:r w:rsidR="00454586" w:rsidRPr="00EE4FC2">
              <w:rPr>
                <w:rFonts w:cstheme="minorHAnsi"/>
                <w:sz w:val="10"/>
                <w:szCs w:val="10"/>
              </w:rPr>
              <w:br/>
              <w:t xml:space="preserve">Матричное уравнение для определения выходных параметров: </w:t>
            </w:r>
            <m:oMath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Y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V</m:t>
                  </m:r>
                </m:e>
              </m:bar>
            </m:oMath>
            <w:r w:rsidR="00454586" w:rsidRPr="00EE4FC2">
              <w:rPr>
                <w:rFonts w:cstheme="minorHAnsi"/>
                <w:sz w:val="10"/>
                <w:szCs w:val="10"/>
              </w:rPr>
              <w:t xml:space="preserve">    (2).В этих уравнениях (1) и (2):</w:t>
            </w:r>
            <w:r w:rsidR="00454586" w:rsidRPr="00EE4FC2">
              <w:rPr>
                <w:rFonts w:cstheme="minorHAnsi"/>
                <w:sz w:val="10"/>
                <w:szCs w:val="10"/>
              </w:rPr>
              <w:tab/>
            </w:r>
            <w:r w:rsidR="00454586" w:rsidRPr="00EE4FC2">
              <w:rPr>
                <w:rFonts w:cstheme="minorHAnsi"/>
                <w:sz w:val="10"/>
                <w:szCs w:val="10"/>
                <w:u w:val="single"/>
              </w:rPr>
              <w:t>Матрица для первых производных переменных состояния</w:t>
            </w:r>
            <m:oMath>
              <m:acc>
                <m:accPr>
                  <m:chr m:val="̇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X</m:t>
                  </m:r>
                </m:e>
              </m:acc>
            </m:oMath>
            <w:r w:rsidR="00454586"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acc>
                <m:accPr>
                  <m:chr m:val="̇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accPr>
                <m:e>
                  <m:bar>
                    <m:bar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bar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X</m:t>
                      </m:r>
                    </m:e>
                  </m:bar>
                </m:e>
              </m:acc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  <w:lang w:val="en-US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  <w:lang w:val="en-US"/>
                                  </w:rPr>
                                  <m:t>x</m:t>
                                </m:r>
                              </m:e>
                            </m:acc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oMath>
            <w:r w:rsidR="00454586" w:rsidRPr="00EE4FC2">
              <w:rPr>
                <w:rFonts w:cstheme="minorHAnsi"/>
                <w:sz w:val="10"/>
                <w:szCs w:val="10"/>
              </w:rPr>
              <w:t xml:space="preserve"> - размер [1</w:t>
            </w:r>
            <w:proofErr w:type="spellStart"/>
            <w:r w:rsidR="00454586" w:rsidRPr="00EE4FC2">
              <w:rPr>
                <w:rFonts w:cstheme="minorHAnsi"/>
                <w:sz w:val="10"/>
                <w:szCs w:val="10"/>
                <w:lang w:val="en-US"/>
              </w:rPr>
              <w:t>xn</w:t>
            </w:r>
            <w:proofErr w:type="spellEnd"/>
            <w:r w:rsidR="00454586" w:rsidRPr="00EE4FC2">
              <w:rPr>
                <w:rFonts w:cstheme="minorHAnsi"/>
                <w:sz w:val="10"/>
                <w:szCs w:val="10"/>
              </w:rPr>
              <w:t>];</w:t>
            </w:r>
            <w:r w:rsidR="00454586" w:rsidRPr="00EE4FC2">
              <w:rPr>
                <w:rFonts w:cstheme="minorHAnsi"/>
                <w:sz w:val="10"/>
                <w:szCs w:val="10"/>
                <w:u w:val="single"/>
              </w:rPr>
              <w:t>Матрица переменных состояния</w:t>
            </w:r>
            <m:oMath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oMath>
            <w:r w:rsidR="00454586" w:rsidRPr="00EE4FC2">
              <w:rPr>
                <w:rFonts w:cstheme="minorHAnsi"/>
                <w:sz w:val="10"/>
                <w:szCs w:val="10"/>
              </w:rPr>
              <w:tab/>
              <w:t xml:space="preserve">  - размер [1</w:t>
            </w:r>
            <w:proofErr w:type="spellStart"/>
            <w:r w:rsidR="00454586" w:rsidRPr="00EE4FC2">
              <w:rPr>
                <w:rFonts w:cstheme="minorHAnsi"/>
                <w:sz w:val="10"/>
                <w:szCs w:val="10"/>
                <w:lang w:val="en-US"/>
              </w:rPr>
              <w:t>xn</w:t>
            </w:r>
            <w:proofErr w:type="spellEnd"/>
            <w:r w:rsidR="00454586" w:rsidRPr="00EE4FC2">
              <w:rPr>
                <w:rFonts w:cstheme="minorHAnsi"/>
                <w:sz w:val="10"/>
                <w:szCs w:val="10"/>
              </w:rPr>
              <w:t>];</w:t>
            </w:r>
            <w:r w:rsidR="00454586" w:rsidRPr="00EE4FC2">
              <w:rPr>
                <w:rFonts w:cstheme="minorHAnsi"/>
                <w:sz w:val="10"/>
                <w:szCs w:val="10"/>
              </w:rPr>
              <w:br/>
            </w:r>
            <w:r w:rsidR="00454586" w:rsidRPr="00EE4FC2">
              <w:rPr>
                <w:rFonts w:cstheme="minorHAnsi"/>
                <w:sz w:val="10"/>
                <w:szCs w:val="10"/>
                <w:u w:val="single"/>
              </w:rPr>
              <w:t>Матрица входных воздействий</w:t>
            </w:r>
            <m:oMath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     </m:t>
              </m:r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V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e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J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k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J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q</m:t>
                            </m:r>
                          </m:sub>
                        </m:sSub>
                      </m:e>
                    </m:mr>
                  </m:m>
                </m:e>
              </m:d>
            </m:oMath>
            <w:r w:rsidR="00454586"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="00454586" w:rsidRPr="00EE4FC2">
              <w:rPr>
                <w:rFonts w:cstheme="minorHAnsi"/>
                <w:sz w:val="10"/>
                <w:szCs w:val="10"/>
              </w:rPr>
              <w:tab/>
              <w:t>- размер [1</w:t>
            </w:r>
            <w:proofErr w:type="spellStart"/>
            <w:r w:rsidR="00454586" w:rsidRPr="00EE4FC2">
              <w:rPr>
                <w:rFonts w:cstheme="minorHAnsi"/>
                <w:sz w:val="10"/>
                <w:szCs w:val="10"/>
                <w:lang w:val="en-US"/>
              </w:rPr>
              <w:t>xq</w:t>
            </w:r>
            <w:proofErr w:type="spellEnd"/>
            <w:r w:rsidR="00454586" w:rsidRPr="00EE4FC2">
              <w:rPr>
                <w:rFonts w:cstheme="minorHAnsi"/>
                <w:sz w:val="10"/>
                <w:szCs w:val="10"/>
              </w:rPr>
              <w:t>];</w:t>
            </w:r>
          </w:p>
          <w:p w14:paraId="626E8692" w14:textId="77777777" w:rsidR="00454586" w:rsidRPr="00EE4FC2" w:rsidRDefault="00454586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  <w:u w:val="single"/>
              </w:rPr>
              <w:t>Матрица выходных(искомых) переменных</w:t>
            </w:r>
            <w:r w:rsidRPr="00EE4FC2">
              <w:rPr>
                <w:rFonts w:cstheme="minorHAnsi"/>
                <w:sz w:val="10"/>
                <w:szCs w:val="10"/>
              </w:rPr>
              <w:t xml:space="preserve">      </w:t>
            </w:r>
            <m:oMath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Y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2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</m:m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        - размер [1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xm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]. Матрицы, элементы которых определяются параметрами и топологией схемы. Размер матрицы совпадает со степенью характеристического уравнения. </w:t>
            </w:r>
            <w:r w:rsidRPr="00EE4FC2">
              <w:rPr>
                <w:rFonts w:cstheme="minorHAnsi"/>
                <w:sz w:val="10"/>
                <w:szCs w:val="10"/>
              </w:rPr>
              <w:br/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 - основная квадратная матрица, размер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nxn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:  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⋱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nn</m:t>
                            </m:r>
                          </m:sub>
                        </m:sSub>
                      </m:e>
                    </m:mr>
                  </m:m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>;.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 - матрица связи, размер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qxn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:</w:t>
            </w:r>
            <w:r w:rsidRPr="00EE4FC2">
              <w:rPr>
                <w:rFonts w:cstheme="minorHAnsi"/>
                <w:sz w:val="10"/>
                <w:szCs w:val="10"/>
              </w:rPr>
              <w:tab/>
              <w:t xml:space="preserve">         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q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⋱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nq</m:t>
                            </m:r>
                          </m:sub>
                        </m:sSub>
                      </m:e>
                    </m:mr>
                  </m:m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;С - матрица связи, размер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nxm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: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C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⋱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c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nn</m:t>
                            </m:r>
                          </m:sub>
                        </m:sSub>
                      </m:e>
                    </m:mr>
                  </m:m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>;</w:t>
            </w:r>
          </w:p>
          <w:p w14:paraId="452D6EF3" w14:textId="77777777" w:rsidR="00454586" w:rsidRPr="00EE4FC2" w:rsidRDefault="00454586" w:rsidP="00D75795">
            <w:pPr>
              <w:spacing w:line="240" w:lineRule="auto"/>
              <w:rPr>
                <w:rFonts w:eastAsiaTheme="minorEastAsia"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48352" behindDoc="0" locked="0" layoutInCell="1" allowOverlap="1" wp14:anchorId="676E910D" wp14:editId="17BF97C3">
                  <wp:simplePos x="0" y="0"/>
                  <wp:positionH relativeFrom="margin">
                    <wp:posOffset>1000425</wp:posOffset>
                  </wp:positionH>
                  <wp:positionV relativeFrom="paragraph">
                    <wp:posOffset>347044</wp:posOffset>
                  </wp:positionV>
                  <wp:extent cx="890270" cy="480695"/>
                  <wp:effectExtent l="0" t="0" r="5080" b="0"/>
                  <wp:wrapThrough wrapText="bothSides">
                    <wp:wrapPolygon edited="0">
                      <wp:start x="0" y="0"/>
                      <wp:lineTo x="0" y="20544"/>
                      <wp:lineTo x="21261" y="20544"/>
                      <wp:lineTo x="21261" y="0"/>
                      <wp:lineTo x="0" y="0"/>
                    </wp:wrapPolygon>
                  </wp:wrapThrough>
                  <wp:docPr id="7194" name="Рисунок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Рисунок 2"/>
                          <pic:cNvPicPr>
                            <a:picLocks noChangeAspect="1"/>
                          </pic:cNvPicPr>
                        </pic:nvPicPr>
                        <pic:blipFill>
                          <a:blip r:embed="rId2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90270" cy="480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D</w:t>
            </w:r>
            <w:r w:rsidRPr="00EE4FC2">
              <w:rPr>
                <w:rFonts w:cstheme="minorHAnsi"/>
                <w:sz w:val="10"/>
                <w:szCs w:val="10"/>
              </w:rPr>
              <w:t xml:space="preserve"> - матрица связи, размер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qxm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:</w:t>
            </w:r>
            <w:r w:rsidRPr="00EE4FC2">
              <w:rPr>
                <w:rFonts w:cstheme="minorHAnsi"/>
                <w:sz w:val="10"/>
                <w:szCs w:val="10"/>
              </w:rPr>
              <w:tab/>
              <w:t xml:space="preserve">          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q</m:t>
                            </m:r>
                          </m:sub>
                        </m:sSub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⋱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⋮</m:t>
                        </m:r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</m:t>
                            </m:r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⋯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nq</m:t>
                            </m:r>
                          </m:sub>
                        </m:sSub>
                      </m:e>
                    </m:mr>
                  </m:m>
                </m:e>
              </m:d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.</m:t>
              </m:r>
            </m:oMath>
          </w:p>
          <w:p w14:paraId="7B0626EE" w14:textId="77777777" w:rsidR="00454586" w:rsidRPr="00EE4FC2" w:rsidRDefault="00454586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Пример.</w:t>
            </w:r>
          </w:p>
          <w:p w14:paraId="361083AE" w14:textId="77777777" w:rsidR="00454586" w:rsidRPr="00EE4FC2" w:rsidRDefault="00454586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Получить уравнения состояния </w:t>
            </w:r>
          </w:p>
          <w:p w14:paraId="32987092" w14:textId="77777777" w:rsidR="00B273E1" w:rsidRPr="00EE4FC2" w:rsidRDefault="00454586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для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i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и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 в схеме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>:</w:t>
            </w:r>
            <w:r w:rsidRPr="00EE4FC2">
              <w:rPr>
                <w:rFonts w:cstheme="minorHAnsi"/>
                <w:noProof/>
                <w:sz w:val="10"/>
                <w:szCs w:val="10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За</w:t>
            </w:r>
            <w:proofErr w:type="gramEnd"/>
            <w:r w:rsidRPr="00EE4FC2">
              <w:rPr>
                <w:rFonts w:cstheme="minorHAnsi"/>
                <w:sz w:val="10"/>
                <w:szCs w:val="10"/>
              </w:rPr>
              <w:t xml:space="preserve"> переменные состояния примем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 и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. По законам Кирхгофа для узла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a</w:t>
            </w:r>
            <w:r w:rsidRPr="00EE4FC2">
              <w:rPr>
                <w:rFonts w:cstheme="minorHAnsi"/>
                <w:sz w:val="10"/>
                <w:szCs w:val="10"/>
              </w:rPr>
              <w:t xml:space="preserve"> 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Pr="00EE4FC2">
              <w:rPr>
                <w:rFonts w:cstheme="minorHAnsi"/>
                <w:sz w:val="10"/>
                <w:szCs w:val="10"/>
              </w:rPr>
              <w:t xml:space="preserve"> контура 1: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i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=0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;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C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R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.  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CR</m:t>
                      </m:r>
                    </m:den>
                  </m:f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den>
              </m:f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;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L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L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e</m:t>
              </m:r>
            </m:oMath>
            <w:r w:rsidRPr="00EE4FC2">
              <w:rPr>
                <w:rFonts w:cstheme="minorHAnsi"/>
                <w:sz w:val="10"/>
                <w:szCs w:val="10"/>
              </w:rPr>
              <w:tab/>
            </w:r>
            <m:oMath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L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dt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den>
              </m:f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den>
              </m:f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L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e</m:t>
              </m:r>
              <m:r>
                <m:rPr>
                  <m:sty m:val="p"/>
                </m:rPr>
                <w:rPr>
                  <w:rFonts w:ascii="Cambria Math" w:hAnsi="Cambria Math" w:cstheme="minorHAnsi"/>
                  <w:sz w:val="10"/>
                  <w:szCs w:val="10"/>
                </w:rPr>
                <m:t>.</m:t>
              </m:r>
            </m:oMath>
            <w:r w:rsidRPr="00EE4FC2">
              <w:rPr>
                <w:rFonts w:cstheme="minorHAnsi"/>
                <w:sz w:val="10"/>
                <w:szCs w:val="10"/>
              </w:rPr>
              <w:tab/>
              <w:t xml:space="preserve">В матричной форме: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mP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  <w:lang w:val="en-US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  <w:lang w:val="en-US"/>
                                  </w:rPr>
                                  <m:t>c</m:t>
                                </m:r>
                              </m:sub>
                            </m:sSub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  <w:lang w:val="en-US"/>
                                  </w:rPr>
                                  <m:t>L</m:t>
                                </m:r>
                              </m:sub>
                            </m:sSub>
                          </m:e>
                        </m:acc>
                      </m:e>
                    </m:mr>
                  </m:m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-</m:t>
                        </m:r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  <w:lang w:val="en-US"/>
                          </w:rPr>
                          <m:t> </m:t>
                        </m:r>
                        <m:f>
                          <m:f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RC</m:t>
                            </m:r>
                          </m:den>
                        </m:f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C</m:t>
                            </m:r>
                          </m:den>
                        </m:f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L</m:t>
                            </m:r>
                          </m:den>
                        </m:f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-</m:t>
                        </m:r>
                        <m:f>
                          <m:f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fPr>
                          <m:num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1</m:t>
                                </m:r>
                              </m:sub>
                            </m:sSub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L</m:t>
                            </m:r>
                          </m:den>
                        </m:f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c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L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0</m:t>
                        </m:r>
                      </m:e>
                      <m:e>
                        <m:f>
                          <m:f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L</m:t>
                            </m:r>
                          </m:den>
                        </m:f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  <w:lang w:val="en-US"/>
                          </w:rPr>
                          <m:t>e</m:t>
                        </m:r>
                      </m:e>
                    </m:mr>
                  </m:m>
                </m:e>
              </m:d>
            </m:oMath>
            <w:r w:rsidRPr="00EE4FC2">
              <w:rPr>
                <w:rFonts w:eastAsiaTheme="minorEastAsia" w:cstheme="minorHAnsi"/>
                <w:iCs/>
                <w:sz w:val="10"/>
                <w:szCs w:val="10"/>
              </w:rPr>
              <w:t>.</w:t>
            </w:r>
            <w:r w:rsidRPr="00EE4FC2">
              <w:rPr>
                <w:rFonts w:cstheme="minorHAnsi"/>
                <w:sz w:val="10"/>
                <w:szCs w:val="10"/>
              </w:rPr>
              <w:t>Уравнения, связывающие выходные(искомые) переменные и переменные состояния:</w:t>
            </w:r>
            <m:oMath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mPr>
                <m:mr>
                  <m:e>
                    <m:r>
                      <w:rPr>
                        <w:rFonts w:ascii="Cambria Math" w:hAnsi="Cambria Math" w:cstheme="minorHAnsi"/>
                        <w:sz w:val="10"/>
                        <w:szCs w:val="10"/>
                        <w:lang w:val="en-US"/>
                      </w:rPr>
                      <m:t>i</m:t>
                    </m:r>
                    <m:r>
                      <w:rPr>
                        <w:rFonts w:ascii="Cambria Math" w:hAnsi="Cambria Math" w:cstheme="minorHAnsi"/>
                        <w:sz w:val="10"/>
                        <w:szCs w:val="10"/>
                      </w:rPr>
                      <m:t>=</m:t>
                    </m:r>
                    <m:f>
                      <m:fPr>
                        <m:ctrlPr>
                          <w:rPr>
                            <w:rFonts w:ascii="Cambria Math" w:hAnsi="Cambria Math" w:cstheme="minorHAnsi"/>
                            <w:i/>
                            <w:iCs/>
                            <w:sz w:val="10"/>
                            <w:szCs w:val="10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c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  <w:lang w:val="en-US"/>
                          </w:rPr>
                          <m:t>R</m:t>
                        </m:r>
                      </m:den>
                    </m:f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iCs/>
                            <w:sz w:val="10"/>
                            <w:szCs w:val="1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 w:cstheme="minorHAnsi"/>
                        <w:sz w:val="10"/>
                        <w:szCs w:val="10"/>
                      </w:rPr>
                      <m:t>=</m:t>
                    </m:r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iCs/>
                            <w:sz w:val="10"/>
                            <w:szCs w:val="1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iCs/>
                            <w:sz w:val="10"/>
                            <w:szCs w:val="10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1</m:t>
                        </m:r>
                      </m:sub>
                    </m:sSub>
                  </m:e>
                </m:mr>
              </m:m>
            </m:oMath>
            <w:r w:rsidRPr="00EE4FC2">
              <w:rPr>
                <w:rFonts w:cstheme="minorHAnsi"/>
                <w:sz w:val="10"/>
                <w:szCs w:val="10"/>
              </w:rPr>
              <w:t xml:space="preserve">    или   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mP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  <w:lang w:val="en-US"/>
                                  </w:rPr>
                                  <m:t>i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1</m:t>
                                </m:r>
                              </m:sub>
                            </m:sSub>
                          </m:e>
                        </m:acc>
                      </m:e>
                    </m:mr>
                    <m:m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accPr>
                          <m:e>
                            <m:sSub>
                              <m:sSubPr>
                                <m:ctrlPr>
                                  <w:rPr>
                                    <w:rFonts w:ascii="Cambria Math" w:hAnsi="Cambria Math" w:cstheme="minorHAnsi"/>
                                    <w:i/>
                                    <w:iCs/>
                                    <w:sz w:val="10"/>
                                    <w:szCs w:val="1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  <w:lang w:val="en-US"/>
                                  </w:rPr>
                                  <m:t>U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 w:cstheme="minorHAnsi"/>
                                    <w:sz w:val="10"/>
                                    <w:szCs w:val="10"/>
                                  </w:rPr>
                                  <m:t>1</m:t>
                                </m:r>
                              </m:sub>
                            </m:sSub>
                          </m:e>
                        </m:acc>
                      </m:e>
                    </m:mr>
                  </m:m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  <w:lang w:val="en-US"/>
                          </w:rPr>
                          <m:t> </m:t>
                        </m:r>
                        <m:f>
                          <m:f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R</m:t>
                            </m:r>
                          </m:den>
                        </m:f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  <w:lang w:val="en-US"/>
                          </w:rPr>
                          <m:t>R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c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L</m:t>
                            </m:r>
                          </m:sub>
                        </m:sSub>
                      </m:e>
                    </m:mr>
                  </m:m>
                </m:e>
              </m:d>
            </m:oMath>
            <w:r w:rsidRPr="00EE4FC2">
              <w:rPr>
                <w:rFonts w:cstheme="minorHAnsi"/>
                <w:sz w:val="10"/>
                <w:szCs w:val="10"/>
              </w:rPr>
              <w:t xml:space="preserve">      или       </w:t>
            </w:r>
            <m:oMath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Y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C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  <m:bar>
                <m:bar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bar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</m:ba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</m:mr>
                  </m:m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  <w:lang w:val="en-US"/>
                          </w:rPr>
                          <m:t> </m:t>
                        </m:r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0</m:t>
                        </m:r>
                      </m:e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sub>
                        </m:sSub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R</m:t>
                            </m:r>
                          </m:den>
                        </m:f>
                      </m:e>
                      <m:e>
                        <m:r>
                          <w:rPr>
                            <w:rFonts w:ascii="Cambria Math" w:hAnsi="Cambria Math" w:cstheme="minorHAnsi"/>
                            <w:sz w:val="10"/>
                            <w:szCs w:val="10"/>
                          </w:rPr>
                          <m:t>0</m:t>
                        </m:r>
                      </m:e>
                    </m:mr>
                  </m:m>
                </m:e>
              </m:d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1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mP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c</m:t>
                            </m:r>
                          </m:sub>
                        </m:sSub>
                      </m:e>
                    </m:mr>
                    <m:mr>
                      <m:e>
                        <m:sSub>
                          <m:sSubPr>
                            <m:ctrlPr>
                              <w:rPr>
                                <w:rFonts w:ascii="Cambria Math" w:hAnsi="Cambria Math" w:cstheme="minorHAnsi"/>
                                <w:i/>
                                <w:iCs/>
                                <w:sz w:val="10"/>
                                <w:szCs w:val="10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theme="minorHAnsi"/>
                                <w:sz w:val="10"/>
                                <w:szCs w:val="10"/>
                                <w:lang w:val="en-US"/>
                              </w:rPr>
                              <m:t>L</m:t>
                            </m:r>
                          </m:sub>
                        </m:sSub>
                      </m:e>
                    </m:mr>
                  </m:m>
                </m:e>
              </m:d>
            </m:oMath>
          </w:p>
        </w:tc>
      </w:tr>
      <w:tr w:rsidR="00EE4FC2" w:rsidRPr="00EE4FC2" w14:paraId="355AE3A2" w14:textId="77777777" w:rsidTr="00D92165">
        <w:tc>
          <w:tcPr>
            <w:tcW w:w="3115" w:type="dxa"/>
          </w:tcPr>
          <w:p w14:paraId="70414881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49. Последовательно-производное звено фильтров типа “</w:t>
            </w:r>
            <w:r w:rsidRPr="00EE4FC2">
              <w:rPr>
                <w:b/>
                <w:sz w:val="12"/>
                <w:szCs w:val="12"/>
                <w:lang w:val="en-US"/>
              </w:rPr>
              <w:t>m</w:t>
            </w:r>
            <w:r w:rsidRPr="00EE4FC2">
              <w:rPr>
                <w:b/>
                <w:sz w:val="12"/>
                <w:szCs w:val="12"/>
              </w:rPr>
              <w:t>”. Включение этого звена с фильтрами типа “</w:t>
            </w:r>
            <w:r w:rsidRPr="00EE4FC2">
              <w:rPr>
                <w:b/>
                <w:sz w:val="12"/>
                <w:szCs w:val="12"/>
                <w:lang w:val="en-US"/>
              </w:rPr>
              <w:t>k</w:t>
            </w:r>
            <w:r w:rsidRPr="00EE4FC2">
              <w:rPr>
                <w:b/>
                <w:sz w:val="12"/>
                <w:szCs w:val="12"/>
              </w:rPr>
              <w:t>”.</w:t>
            </w:r>
            <w:r w:rsidR="00E52BA4" w:rsidRPr="00EE4FC2">
              <w:rPr>
                <w:b/>
                <w:sz w:val="12"/>
                <w:szCs w:val="12"/>
              </w:rPr>
              <w:br/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Фильтры типа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 получаются из Г-образных звеньев фильтра типа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k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. Если одинаковыми остаются характеристические сопротивления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="00E52BA4"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T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, полученное при этом звено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 носит название последовательно-производного.</w:t>
            </w:r>
            <w:r w:rsidR="00E52BA4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lastRenderedPageBreak/>
              <w:drawing>
                <wp:inline distT="0" distB="0" distL="0" distR="0" wp14:anchorId="2C2DC6DE" wp14:editId="733300DF">
                  <wp:extent cx="1848485" cy="720985"/>
                  <wp:effectExtent l="0" t="0" r="0" b="3175"/>
                  <wp:docPr id="50" name="Рисунок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4794" cy="7312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Из условия равенства характеристических сопротивлений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="00E52BA4"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T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 звеньев следует:</w:t>
            </w:r>
            <w:r w:rsidR="00E52BA4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6B55D22" wp14:editId="76C2870A">
                  <wp:extent cx="1717990" cy="1043189"/>
                  <wp:effectExtent l="0" t="0" r="0" b="5080"/>
                  <wp:docPr id="51" name="Рисунок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5615" cy="10538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Фильтры типа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 </w:t>
            </w:r>
            <w:proofErr w:type="spellStart"/>
            <w:r w:rsidR="00E52BA4" w:rsidRPr="00EE4FC2">
              <w:rPr>
                <w:rFonts w:cstheme="minorHAnsi"/>
                <w:sz w:val="10"/>
                <w:szCs w:val="10"/>
              </w:rPr>
              <w:t>каскадно</w:t>
            </w:r>
            <w:proofErr w:type="spellEnd"/>
            <w:r w:rsidR="00E52BA4" w:rsidRPr="00EE4FC2">
              <w:rPr>
                <w:rFonts w:cstheme="minorHAnsi"/>
                <w:sz w:val="10"/>
                <w:szCs w:val="10"/>
              </w:rPr>
              <w:t xml:space="preserve"> соединяют с фильтрами типа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k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 по принципу согласования. При этом фильтры типа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 повышают затухание схемы вблизи граничных частот, а фильтры типа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k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 обеспечивают большое затухание на других частотах полосы затухания.</w:t>
            </w:r>
          </w:p>
        </w:tc>
        <w:tc>
          <w:tcPr>
            <w:tcW w:w="3115" w:type="dxa"/>
          </w:tcPr>
          <w:p w14:paraId="13878323" w14:textId="77777777" w:rsidR="00EE4FC2" w:rsidRPr="00EE4FC2" w:rsidRDefault="00EE4FC2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  <w:p w14:paraId="50BE9C5F" w14:textId="77777777" w:rsidR="00EE4FC2" w:rsidRPr="00EE4FC2" w:rsidRDefault="00EE4FC2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  <w:p w14:paraId="3B81CD5E" w14:textId="77777777" w:rsidR="00EE4FC2" w:rsidRPr="00EE4FC2" w:rsidRDefault="00EE4FC2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  <w:p w14:paraId="7DB0555A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50. Телеграфные уравнения однородной линии. Первичные параметры однородной длинной линии.</w:t>
            </w:r>
          </w:p>
          <w:p w14:paraId="70C76576" w14:textId="77777777" w:rsidR="00B273E1" w:rsidRPr="00EE4FC2" w:rsidRDefault="00454586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noProof/>
                <w:lang w:eastAsia="ru-RU"/>
              </w:rPr>
              <w:drawing>
                <wp:inline distT="0" distB="0" distL="0" distR="0" wp14:anchorId="1FC3727C" wp14:editId="280BCF99">
                  <wp:extent cx="1848853" cy="1039529"/>
                  <wp:effectExtent l="0" t="0" r="0" b="8255"/>
                  <wp:docPr id="7195" name="Рисунок 71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83511" cy="10590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2C8C652B" w14:textId="77777777" w:rsidR="00E52BA4" w:rsidRPr="00EE4FC2" w:rsidRDefault="00B273E1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51. Параллельно-производное звено фильтров типа “</w:t>
            </w:r>
            <w:r w:rsidRPr="00EE4FC2">
              <w:rPr>
                <w:b/>
                <w:sz w:val="12"/>
                <w:szCs w:val="12"/>
                <w:lang w:val="en-US"/>
              </w:rPr>
              <w:t>m</w:t>
            </w:r>
            <w:r w:rsidRPr="00EE4FC2">
              <w:rPr>
                <w:b/>
                <w:sz w:val="12"/>
                <w:szCs w:val="12"/>
              </w:rPr>
              <w:t>”. Включение такого звена с фильтрами типа “</w:t>
            </w:r>
            <w:r w:rsidRPr="00EE4FC2">
              <w:rPr>
                <w:b/>
                <w:sz w:val="12"/>
                <w:szCs w:val="12"/>
                <w:lang w:val="en-US"/>
              </w:rPr>
              <w:t>k</w:t>
            </w:r>
            <w:r w:rsidRPr="00EE4FC2">
              <w:rPr>
                <w:b/>
                <w:sz w:val="12"/>
                <w:szCs w:val="12"/>
              </w:rPr>
              <w:t>”.</w:t>
            </w:r>
            <w:r w:rsidR="00E52BA4" w:rsidRPr="00EE4FC2">
              <w:rPr>
                <w:b/>
                <w:sz w:val="12"/>
                <w:szCs w:val="12"/>
              </w:rPr>
              <w:br/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Фильтры типа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 получаются из Г-образных звеньев фильтра типа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k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. Если одинаковыми остаются характеристические сопротивления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="00E52BA4" w:rsidRPr="00EE4FC2">
              <w:rPr>
                <w:rFonts w:cstheme="minorHAnsi"/>
                <w:sz w:val="10"/>
                <w:szCs w:val="10"/>
                <w:vertAlign w:val="subscript"/>
              </w:rPr>
              <w:t>П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, полученное при этом звено </w:t>
            </w:r>
            <w:r w:rsidR="00E52BA4"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="00E52BA4" w:rsidRPr="00EE4FC2">
              <w:rPr>
                <w:rFonts w:cstheme="minorHAnsi"/>
                <w:sz w:val="10"/>
                <w:szCs w:val="10"/>
              </w:rPr>
              <w:t xml:space="preserve"> носит название параллельно-производного.</w:t>
            </w:r>
          </w:p>
          <w:p w14:paraId="2111DB7E" w14:textId="77777777" w:rsidR="00E52BA4" w:rsidRPr="00EE4FC2" w:rsidRDefault="00E52BA4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lastRenderedPageBreak/>
              <w:drawing>
                <wp:inline distT="0" distB="0" distL="0" distR="0" wp14:anchorId="6827DE2C" wp14:editId="5C8323A9">
                  <wp:extent cx="1811557" cy="637608"/>
                  <wp:effectExtent l="0" t="0" r="0" b="0"/>
                  <wp:docPr id="52" name="Рисунок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7661" cy="6432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51E4571" w14:textId="77777777" w:rsidR="00B273E1" w:rsidRPr="00EE4FC2" w:rsidRDefault="00E52BA4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sz w:val="10"/>
                <w:szCs w:val="10"/>
              </w:rPr>
              <w:t>Исходя из условия равенства характеристических сопротивлений имеем: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DFBF6E4" wp14:editId="363B6344">
                  <wp:extent cx="1612900" cy="923464"/>
                  <wp:effectExtent l="0" t="0" r="6350" b="0"/>
                  <wp:docPr id="53" name="Рисунок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0003" cy="94470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t xml:space="preserve">Фильтры типа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каскадно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соединяют с фильтрами типа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k</w:t>
            </w:r>
            <w:r w:rsidRPr="00EE4FC2">
              <w:rPr>
                <w:rFonts w:cstheme="minorHAnsi"/>
                <w:sz w:val="10"/>
                <w:szCs w:val="10"/>
              </w:rPr>
              <w:t xml:space="preserve"> по принципу согласования. При этом фильтры типа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Pr="00EE4FC2">
              <w:rPr>
                <w:rFonts w:cstheme="minorHAnsi"/>
                <w:sz w:val="10"/>
                <w:szCs w:val="10"/>
              </w:rPr>
              <w:t xml:space="preserve"> повышают затухание схемы вблизи граничных частот, а фильтры типа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k</w:t>
            </w:r>
            <w:r w:rsidRPr="00EE4FC2">
              <w:rPr>
                <w:rFonts w:cstheme="minorHAnsi"/>
                <w:sz w:val="10"/>
                <w:szCs w:val="10"/>
              </w:rPr>
              <w:t xml:space="preserve"> обеспечивают большое затухание на других частотах полосы затухания.</w:t>
            </w:r>
          </w:p>
        </w:tc>
      </w:tr>
      <w:tr w:rsidR="00EE4FC2" w:rsidRPr="00EE4FC2" w14:paraId="67BB3109" w14:textId="77777777" w:rsidTr="00D92165">
        <w:tc>
          <w:tcPr>
            <w:tcW w:w="3115" w:type="dxa"/>
          </w:tcPr>
          <w:p w14:paraId="7ADB80AF" w14:textId="77777777" w:rsidR="00454586" w:rsidRPr="00EE4FC2" w:rsidRDefault="00B273E1" w:rsidP="00D75795">
            <w:pPr>
              <w:spacing w:line="240" w:lineRule="auto"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52. Первичные параметры однородной длинной линии. Установившийся синусоидальный режим работы однородной линии.</w:t>
            </w:r>
            <w:r w:rsidR="00D47A5D" w:rsidRPr="00EE4FC2">
              <w:rPr>
                <w:b/>
                <w:sz w:val="12"/>
                <w:szCs w:val="12"/>
              </w:rPr>
              <w:br/>
            </w:r>
            <w:r w:rsidR="00454586" w:rsidRPr="00EE4FC2">
              <w:rPr>
                <w:rFonts w:eastAsia="Times New Roman" w:cstheme="minorHAnsi"/>
                <w:bCs/>
                <w:sz w:val="10"/>
                <w:szCs w:val="10"/>
                <w:lang w:eastAsia="ru-RU"/>
              </w:rPr>
              <w:t>Здесь токи и напряжения в любой точке линии будут синусоидальны, причем фазы тока и напряжения в общем случае различны.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1F5C0AC3" wp14:editId="29159343">
                  <wp:extent cx="1848485" cy="376578"/>
                  <wp:effectExtent l="0" t="0" r="0" b="4445"/>
                  <wp:docPr id="83" name="Рисунок 83" descr="https://studfile.net/html/2706/383/html_gOyGlumJvO.irxB/img-qqlrVH.jp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studfile.net/html/2706/383/html_gOyGlumJvO.irxB/img-qqlrVH.jp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84085" cy="3838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Переходя от мгновенных значений синусоид к их комплексным изображениям, можно записать, что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3BBF4290" wp14:editId="33696442">
                  <wp:extent cx="557731" cy="187104"/>
                  <wp:effectExtent l="0" t="0" r="0" b="3810"/>
                  <wp:docPr id="82" name="Рисунок 82" descr="https://studfile.net/html/2706/383/html_gOyGlumJvO.irxB/img-coeMv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https://studfile.net/html/2706/383/html_gOyGlumJvO.irxB/img-coeMv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60429" cy="188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 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6D37F890" wp14:editId="17479C2F">
                  <wp:extent cx="716347" cy="223735"/>
                  <wp:effectExtent l="0" t="0" r="7620" b="5080"/>
                  <wp:docPr id="81" name="Рисунок 81" descr="https://studfile.net/html/2706/383/html_gOyGlumJvO.irxB/img-j8Yd2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https://studfile.net/html/2706/383/html_gOyGlumJvO.irxB/img-j8Yd2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2696" cy="2257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 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313F71E5" wp14:editId="6A012838">
                  <wp:extent cx="393706" cy="154004"/>
                  <wp:effectExtent l="0" t="0" r="6350" b="0"/>
                  <wp:docPr id="80" name="Рисунок 80" descr="https://studfile.net/html/2706/383/html_gOyGlumJvO.irxB/img-yWbFu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 descr="https://studfile.net/html/2706/383/html_gOyGlumJvO.irxB/img-yWbFu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8343" cy="159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 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4970D7DE" wp14:editId="09162C3B">
                  <wp:extent cx="447574" cy="189908"/>
                  <wp:effectExtent l="0" t="0" r="0" b="635"/>
                  <wp:docPr id="79" name="Рисунок 79" descr="https://studfile.net/html/2706/383/html_gOyGlumJvO.irxB/img-LsOvQ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https://studfile.net/html/2706/383/html_gOyGlumJvO.irxB/img-LsOvQ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1032" cy="191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.Полученные комплексы не зависят от времени. Следовательно, заменив синусоидальные функции соответствующими комплексными </w:t>
            </w:r>
            <w:proofErr w:type="spellStart"/>
            <w:proofErr w:type="gramStart"/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изображениями,получим</w:t>
            </w:r>
            <w:proofErr w:type="spellEnd"/>
            <w:proofErr w:type="gramEnd"/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дифференциальные уравнения для величин, зависящих только от одной переменной – расстояния 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32AB78F9" wp14:editId="774CC25E">
                  <wp:extent cx="120650" cy="146685"/>
                  <wp:effectExtent l="0" t="0" r="0" b="5715"/>
                  <wp:docPr id="78" name="Рисунок 78" descr="https://studfile.net/html/2706/383/html_gOyGlumJvO.irxB/img-tJrCo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 descr="https://studfile.net/html/2706/383/html_gOyGlumJvO.irxB/img-tJrCo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650" cy="146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, и расчет можно вести без частных </w:t>
            </w:r>
            <w:proofErr w:type="spellStart"/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производных.Уравнения</w:t>
            </w:r>
            <w:proofErr w:type="spellEnd"/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(8.1) в символической форме примут вид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56C98F27" wp14:editId="0D85A084">
                  <wp:extent cx="611332" cy="173254"/>
                  <wp:effectExtent l="0" t="0" r="0" b="0"/>
                  <wp:docPr id="77" name="Рисунок 77" descr="https://studfile.net/html/2706/383/html_gOyGlumJvO.irxB/img-oPdAP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https://studfile.net/html/2706/383/html_gOyGlumJvO.irxB/img-oPdAP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3759" cy="1767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5A6B9728" wp14:editId="6C92C401">
                  <wp:extent cx="758825" cy="209006"/>
                  <wp:effectExtent l="0" t="0" r="3175" b="635"/>
                  <wp:docPr id="76" name="Рисунок 76" descr="https://studfile.net/html/2706/383/html_gOyGlumJvO.irxB/img-eVXw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https://studfile.net/html/2706/383/html_gOyGlumJvO.irxB/img-eVXw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1814" cy="2125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Обозначим 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55763879" wp14:editId="33615931">
                  <wp:extent cx="616017" cy="126060"/>
                  <wp:effectExtent l="0" t="0" r="0" b="7620"/>
                  <wp:docPr id="75" name="Рисунок 75" descr="https://studfile.net/html/2706/383/html_gOyGlumJvO.irxB/img-AEYOR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 descr="https://studfile.net/html/2706/383/html_gOyGlumJvO.irxB/img-AEYOR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2048" cy="129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;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38A78178" wp14:editId="0D1EBC2D">
                  <wp:extent cx="105878" cy="125000"/>
                  <wp:effectExtent l="0" t="0" r="8890" b="8890"/>
                  <wp:docPr id="74" name="Рисунок 74" descr="https://studfile.net/html/2706/383/html_gOyGlumJvO.irxB/img-lDeRr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https://studfile.net/html/2706/383/html_gOyGlumJvO.irxB/img-lDeRr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9511" cy="1292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6F25CD2E" wp14:editId="183D5ED1">
                  <wp:extent cx="303196" cy="76503"/>
                  <wp:effectExtent l="0" t="0" r="1905" b="0"/>
                  <wp:docPr id="73" name="Рисунок 73" descr="https://studfile.net/html/2706/383/html_gOyGlumJvO.irxB/img-sDNJTk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https://studfile.net/html/2706/383/html_gOyGlumJvO.irxB/img-sDNJTk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500" cy="79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 (8.</w:t>
            </w:r>
            <w:proofErr w:type="gramStart"/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6)где</w:t>
            </w:r>
            <w:proofErr w:type="gramEnd"/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056B2A35" wp14:editId="7B3EE228">
                  <wp:extent cx="70619" cy="83373"/>
                  <wp:effectExtent l="0" t="0" r="5715" b="0"/>
                  <wp:docPr id="72" name="Рисунок 72" descr="https://studfile.net/html/2706/383/html_gOyGlumJvO.irxB/img-bmWfJ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https://studfile.net/html/2706/383/html_gOyGlumJvO.irxB/img-bmWfJ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2771" cy="859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- продольное сопротивление линии на единицу ее длины;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36770D7F" wp14:editId="104D8972">
                  <wp:extent cx="81815" cy="111941"/>
                  <wp:effectExtent l="0" t="0" r="0" b="2540"/>
                  <wp:docPr id="71" name="Рисунок 71" descr="https://studfile.net/html/2706/383/html_gOyGlumJvO.irxB/img-KCA3R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https://studfile.net/html/2706/383/html_gOyGlumJvO.irxB/img-KCA3R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5997" cy="1176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- поперечная проводимость линии на единицу </w:t>
            </w:r>
            <w:proofErr w:type="spellStart"/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длины.Так</w:t>
            </w:r>
            <w:proofErr w:type="spellEnd"/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как 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099E98C2" wp14:editId="245702C0">
                  <wp:extent cx="97834" cy="115503"/>
                  <wp:effectExtent l="0" t="0" r="0" b="0"/>
                  <wp:docPr id="70" name="Рисунок 70" descr="https://studfile.net/html/2706/383/html_gOyGlumJvO.irxB/img-QqUHf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4" descr="https://studfile.net/html/2706/383/html_gOyGlumJvO.irxB/img-QqUHf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271" cy="1231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 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39114309" wp14:editId="66458E74">
                  <wp:extent cx="86627" cy="118525"/>
                  <wp:effectExtent l="0" t="0" r="8890" b="0"/>
                  <wp:docPr id="69" name="Рисунок 69" descr="https://studfile.net/html/2706/383/html_gOyGlumJvO.irxB/img-X3v98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https://studfile.net/html/2706/383/html_gOyGlumJvO.irxB/img-X3v98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202" cy="1220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относятся к разным элементам линии, то 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1576DE59" wp14:editId="0C3CA685">
                  <wp:extent cx="355199" cy="130790"/>
                  <wp:effectExtent l="0" t="0" r="6985" b="3175"/>
                  <wp:docPr id="68" name="Рисунок 68" descr="https://studfile.net/html/2706/383/html_gOyGlumJvO.irxB/img-EdPwj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 descr="https://studfile.net/html/2706/383/html_gOyGlumJvO.irxB/img-EdPwj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0013" cy="1362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.Подставив (8.6) в (8.5), получим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0DCCF9E9" wp14:editId="0B9C1EF6">
                  <wp:extent cx="253165" cy="141094"/>
                  <wp:effectExtent l="0" t="0" r="0" b="0"/>
                  <wp:docPr id="67" name="Рисунок 67" descr="https://studfile.net/html/2706/383/html_gOyGlumJvO.irxB/img-0l_MJ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https://studfile.net/html/2706/383/html_gOyGlumJvO.irxB/img-0l_MJ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143" cy="142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 (8.7) 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7F5C897F" wp14:editId="1C13CDF1">
                  <wp:extent cx="327259" cy="200510"/>
                  <wp:effectExtent l="0" t="0" r="0" b="9525"/>
                  <wp:docPr id="66" name="Рисунок 66" descr="https://studfile.net/html/2706/383/html_gOyGlumJvO.irxB/img-H6EpdT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 descr="https://studfile.net/html/2706/383/html_gOyGlumJvO.irxB/img-H6EpdT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2725" cy="2038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(8.8). Продифференцируем (8.7) и (8.8) по </w:t>
            </w:r>
            <w:r w:rsidR="00454586"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3ED05351" wp14:editId="5919302D">
                  <wp:extent cx="120650" cy="146685"/>
                  <wp:effectExtent l="0" t="0" r="0" b="5715"/>
                  <wp:docPr id="65" name="Рисунок 65" descr="https://studfile.net/html/2706/383/html_gOyGlumJvO.irxB/img-msJiqU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studfile.net/html/2706/383/html_gOyGlumJvO.irxB/img-msJiqU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650" cy="146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454586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еще раз и подстановкой разделим искомые переменные</w:t>
            </w:r>
          </w:p>
          <w:p w14:paraId="51E4BAAD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365A21D0" wp14:editId="3ACFFEE1">
                  <wp:extent cx="695191" cy="173863"/>
                  <wp:effectExtent l="0" t="0" r="0" b="0"/>
                  <wp:docPr id="64" name="Рисунок 64" descr="https://studfile.net/html/2706/383/html_gOyGlumJvO.irxB/img-41glv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 descr="https://studfile.net/html/2706/383/html_gOyGlumJvO.irxB/img-41glv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1812" cy="1755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 (8.9)</w:t>
            </w:r>
          </w:p>
          <w:p w14:paraId="4EDA577D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5871E12B" wp14:editId="23D809E3">
                  <wp:extent cx="693019" cy="179732"/>
                  <wp:effectExtent l="0" t="0" r="0" b="0"/>
                  <wp:docPr id="63" name="Рисунок 63" descr="https://studfile.net/html/2706/383/html_gOyGlumJvO.irxB/img-ppZ79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https://studfile.net/html/2706/383/html_gOyGlumJvO.irxB/img-ppZ79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778" cy="1838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(8.10)</w:t>
            </w:r>
          </w:p>
          <w:p w14:paraId="295B2BAE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Решим уравнение (8.9).</w:t>
            </w:r>
          </w:p>
          <w:p w14:paraId="29A780D0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32000615" wp14:editId="45F62B72">
                  <wp:extent cx="682658" cy="217328"/>
                  <wp:effectExtent l="0" t="0" r="3175" b="0"/>
                  <wp:docPr id="7196" name="Рисунок 7196" descr="https://studfile.net/html/2706/383/html_gOyGlumJvO.irxB/img-0UgXaz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 descr="https://studfile.net/html/2706/383/html_gOyGlumJvO.irxB/img-0UgXaz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88445" cy="2191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</w:t>
            </w:r>
          </w:p>
          <w:p w14:paraId="1A0573CC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Общее решение этого уравнения</w:t>
            </w:r>
          </w:p>
          <w:p w14:paraId="5E38107B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0FED89C3" wp14:editId="26CAAD0C">
                  <wp:extent cx="823294" cy="128084"/>
                  <wp:effectExtent l="0" t="0" r="0" b="5715"/>
                  <wp:docPr id="7197" name="Рисунок 7197" descr="https://studfile.net/html/2706/383/html_gOyGlumJvO.irxB/img-v5gJFj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https://studfile.net/html/2706/383/html_gOyGlumJvO.irxB/img-v5gJFj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8111" cy="13038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 (8.11)</w:t>
            </w:r>
          </w:p>
          <w:p w14:paraId="27DD2171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где корни характеристического уравнения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485D6978" wp14:editId="42A3FEB4">
                  <wp:extent cx="106212" cy="139969"/>
                  <wp:effectExtent l="0" t="0" r="8255" b="0"/>
                  <wp:docPr id="7198" name="Рисунок 7198" descr="https://studfile.net/html/2706/383/html_gOyGlumJvO.irxB/img-kyvUn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 descr="https://studfile.net/html/2706/383/html_gOyGlumJvO.irxB/img-kyvUn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466" cy="1416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286F1EA0" wp14:editId="49F6B4CB">
                  <wp:extent cx="100853" cy="120316"/>
                  <wp:effectExtent l="0" t="0" r="0" b="0"/>
                  <wp:docPr id="7199" name="Рисунок 7199" descr="https://studfile.net/html/2706/383/html_gOyGlumJvO.irxB/img-INiBR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https://studfile.net/html/2706/383/html_gOyGlumJvO.irxB/img-INiBR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180" cy="1242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</w:t>
            </w:r>
            <w:proofErr w:type="spellEnd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постоянные интегрирования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1882B354" wp14:editId="69266059">
                  <wp:extent cx="101065" cy="125179"/>
                  <wp:effectExtent l="0" t="0" r="0" b="8255"/>
                  <wp:docPr id="2063" name="Рисунок 2063" descr="https://studfile.net/html/2706/383/html_gOyGlumJvO.irxB/img-kKCUw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6" descr="https://studfile.net/html/2706/383/html_gOyGlumJvO.irxB/img-kKCUw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769" cy="12852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004B3770" wp14:editId="609A75E3">
                  <wp:extent cx="110063" cy="129941"/>
                  <wp:effectExtent l="0" t="0" r="4445" b="3810"/>
                  <wp:docPr id="7232" name="Рисунок 7232" descr="https://studfile.net/html/2706/383/html_gOyGlumJvO.irxB/img-FECnc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https://studfile.net/html/2706/383/html_gOyGlumJvO.irxB/img-FECnc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199" cy="13364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являются в общем случае комплексными числами.</w:t>
            </w:r>
          </w:p>
          <w:p w14:paraId="6958AEF6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Характеристическое уравнение в нашем случае будет</w:t>
            </w:r>
          </w:p>
          <w:p w14:paraId="0A3CF514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20A97A22" wp14:editId="20BF2519">
                  <wp:extent cx="558265" cy="136953"/>
                  <wp:effectExtent l="0" t="0" r="0" b="0"/>
                  <wp:docPr id="7233" name="Рисунок 7233" descr="https://studfile.net/html/2706/383/html_gOyGlumJvO.irxB/img-34okd_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 descr="https://studfile.net/html/2706/383/html_gOyGlumJvO.irxB/img-34okd_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3660" cy="1407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Отсюда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5FFEF324" wp14:editId="52C29BB8">
                  <wp:extent cx="558265" cy="132042"/>
                  <wp:effectExtent l="0" t="0" r="0" b="1905"/>
                  <wp:docPr id="7234" name="Рисунок 7234" descr="https://studfile.net/html/2706/383/html_gOyGlumJvO.irxB/img-oTE2X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studfile.net/html/2706/383/html_gOyGlumJvO.irxB/img-oTE2X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076" cy="1348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0EDCD46A" wp14:editId="48CD8F91">
                  <wp:extent cx="774834" cy="155119"/>
                  <wp:effectExtent l="0" t="0" r="6350" b="0"/>
                  <wp:docPr id="7235" name="Рисунок 7235" descr="https://studfile.net/html/2706/383/html_gOyGlumJvO.irxB/img-2yF7p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studfile.net/html/2706/383/html_gOyGlumJvO.irxB/img-2yF7p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88466" cy="1578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(8.12)</w:t>
            </w:r>
          </w:p>
          <w:p w14:paraId="5F92AE58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11099C33" wp14:editId="38BA00EF">
                  <wp:extent cx="60251" cy="81815"/>
                  <wp:effectExtent l="0" t="0" r="0" b="0"/>
                  <wp:docPr id="7236" name="Рисунок 7236" descr="https://studfile.net/html/2706/383/html_gOyGlumJvO.irxB/img-FMYK2E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studfile.net/html/2706/383/html_gOyGlumJvO.irxB/img-FMYK2E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89" cy="833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- коэффициент распространения волны. Он характеризует изменение</w:t>
            </w:r>
          </w:p>
          <w:p w14:paraId="19375B02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напряжения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52C29156" wp14:editId="0D4E7925">
                  <wp:extent cx="79594" cy="96253"/>
                  <wp:effectExtent l="0" t="0" r="0" b="0"/>
                  <wp:docPr id="7237" name="Рисунок 7237" descr="https://studfile.net/html/2706/383/html_gOyGlumJvO.irxB/img-8nbHx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studfile.net/html/2706/383/html_gOyGlumJvO.irxB/img-8nbHx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2162" cy="99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 тока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168A3F4F" wp14:editId="50AB7C62">
                  <wp:extent cx="76455" cy="120316"/>
                  <wp:effectExtent l="0" t="0" r="0" b="0"/>
                  <wp:docPr id="7238" name="Рисунок 7238" descr="https://studfile.net/html/2706/383/html_gOyGlumJvO.irxB/img-iuk1bG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https://studfile.net/html/2706/383/html_gOyGlumJvO.irxB/img-iuk1bG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10" cy="124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вдоль линии на протяжении 1 км. В алгебраической форме комплекс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5DCFAEC4" wp14:editId="03707604">
                  <wp:extent cx="385010" cy="106492"/>
                  <wp:effectExtent l="0" t="0" r="0" b="8255"/>
                  <wp:docPr id="7239" name="Рисунок 7239" descr="https://studfile.net/html/2706/383/html_gOyGlumJvO.irxB/img-qCEOg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 descr="https://studfile.net/html/2706/383/html_gOyGlumJvO.irxB/img-qCEOg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03181" cy="1115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,где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0C6C1EA5" wp14:editId="2AE05358">
                  <wp:extent cx="81815" cy="81815"/>
                  <wp:effectExtent l="0" t="0" r="0" b="0"/>
                  <wp:docPr id="7240" name="Рисунок 7240" descr="https://studfile.net/html/2706/383/html_gOyGlumJvO.irxB/img-MK4lY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https://studfile.net/html/2706/383/html_gOyGlumJvO.irxB/img-MK4lY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210" cy="88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- коэффициент затухания волны на 1 км,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7AEA21AB" wp14:editId="031AA100">
                  <wp:extent cx="144379" cy="90403"/>
                  <wp:effectExtent l="0" t="0" r="8255" b="5080"/>
                  <wp:docPr id="7241" name="Рисунок 7241" descr="https://studfile.net/html/2706/383/html_gOyGlumJvO.irxB/img-cGXaS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 descr="https://studfile.net/html/2706/383/html_gOyGlumJvO.irxB/img-cGXaS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926" cy="913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2F9F247D" wp14:editId="07479EB1">
                  <wp:extent cx="161064" cy="182880"/>
                  <wp:effectExtent l="0" t="0" r="0" b="7620"/>
                  <wp:docPr id="7242" name="Рисунок 7242" descr="https://studfile.net/html/2706/383/html_gOyGlumJvO.irxB/img-i2A50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s://studfile.net/html/2706/383/html_gOyGlumJvO.irxB/img-i2A50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209" cy="1864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;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619F9728" wp14:editId="4276D5D6">
                  <wp:extent cx="79363" cy="101066"/>
                  <wp:effectExtent l="0" t="0" r="0" b="0"/>
                  <wp:docPr id="7243" name="Рисунок 7243" descr="https://studfile.net/html/2706/383/html_gOyGlumJvO.irxB/img-efUCxw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studfile.net/html/2706/383/html_gOyGlumJvO.irxB/img-efUCxw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017" cy="10571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- коэффициент изменения фазы на 1 км,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63F659B1" wp14:editId="7CDBCB2A">
                  <wp:extent cx="245444" cy="146062"/>
                  <wp:effectExtent l="0" t="0" r="2540" b="6350"/>
                  <wp:docPr id="7244" name="Рисунок 7244" descr="https://studfile.net/html/2706/383/html_gOyGlumJvO.irxB/img-btdrv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 descr="https://studfile.net/html/2706/383/html_gOyGlumJvO.irxB/img-btdrv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069" cy="152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</w:t>
            </w:r>
          </w:p>
          <w:p w14:paraId="7BAB2AEC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С учетом (8.12) напряжение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170E11BB" wp14:editId="11CAF5FF">
                  <wp:extent cx="721895" cy="112309"/>
                  <wp:effectExtent l="0" t="0" r="2540" b="2540"/>
                  <wp:docPr id="7245" name="Рисунок 7245" descr="https://studfile.net/html/2706/383/html_gOyGlumJvO.irxB/img-xgmzB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studfile.net/html/2706/383/html_gOyGlumJvO.irxB/img-xgmzB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44509" cy="1158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(8.13)</w:t>
            </w:r>
          </w:p>
          <w:p w14:paraId="709A9FB6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Для определения общего выражения тока подставим (8.13) в (8.7)</w:t>
            </w:r>
          </w:p>
          <w:p w14:paraId="76EDEC3F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324C00EB" wp14:editId="28CC0393">
                  <wp:extent cx="1294063" cy="227861"/>
                  <wp:effectExtent l="0" t="0" r="1905" b="1270"/>
                  <wp:docPr id="7246" name="Рисунок 7246" descr="https://studfile.net/html/2706/383/html_gOyGlumJvO.irxB/img-G55Aoc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 descr="https://studfile.net/html/2706/383/html_gOyGlumJvO.irxB/img-G55Aoc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7147" cy="2336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(8.14)</w:t>
            </w:r>
          </w:p>
          <w:p w14:paraId="208D12B7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Перепишем (8.14) в виде</w:t>
            </w:r>
          </w:p>
          <w:p w14:paraId="5F13CAA0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35B1EDD4" wp14:editId="05FDA62D">
                  <wp:extent cx="938396" cy="289108"/>
                  <wp:effectExtent l="0" t="0" r="0" b="0"/>
                  <wp:docPr id="7253" name="Рисунок 7253" descr="https://studfile.net/html/2706/383/html_gOyGlumJvO.irxB/img-wXSglh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 descr="https://studfile.net/html/2706/383/html_gOyGlumJvO.irxB/img-wXSglh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48341" cy="2921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 (8.15)</w:t>
            </w:r>
          </w:p>
          <w:p w14:paraId="1551354B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где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6EDCBCC0" wp14:editId="2541F8A1">
                  <wp:extent cx="693019" cy="198005"/>
                  <wp:effectExtent l="0" t="0" r="0" b="0"/>
                  <wp:docPr id="7254" name="Рисунок 7254" descr="https://studfile.net/html/2706/383/html_gOyGlumJvO.irxB/img-J8oS8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 descr="https://studfile.net/html/2706/383/html_gOyGlumJvO.irxB/img-J8oS8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8330" cy="2023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6EEBFB19" wp14:editId="6E0CDA47">
                  <wp:extent cx="695192" cy="253696"/>
                  <wp:effectExtent l="0" t="0" r="0" b="0"/>
                  <wp:docPr id="7255" name="Рисунок 7255" descr="https://studfile.net/html/2706/383/html_gOyGlumJvO.irxB/img-41Wnh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 descr="https://studfile.net/html/2706/383/html_gOyGlumJvO.irxB/img-41Wnh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5719" cy="261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- (8.16)</w:t>
            </w:r>
          </w:p>
          <w:p w14:paraId="67763790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волновое или характеристическое сопротивление линии.</w:t>
            </w:r>
          </w:p>
          <w:p w14:paraId="3D3E8DCB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7E1EBAB8" wp14:editId="7BEE1874">
                  <wp:extent cx="991402" cy="203412"/>
                  <wp:effectExtent l="0" t="0" r="0" b="6350"/>
                  <wp:docPr id="7256" name="Рисунок 7256" descr="https://studfile.net/html/2706/383/html_gOyGlumJvO.irxB/img-DGJSW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s://studfile.net/html/2706/383/html_gOyGlumJvO.irxB/img-DGJSW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7681" cy="204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</w:t>
            </w:r>
          </w:p>
          <w:p w14:paraId="23D26F9A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где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782D24D4" wp14:editId="76EAE19B">
                  <wp:extent cx="620829" cy="177320"/>
                  <wp:effectExtent l="0" t="0" r="8255" b="0"/>
                  <wp:docPr id="7257" name="Рисунок 7257" descr="https://studfile.net/html/2706/383/html_gOyGlumJvO.irxB/img-Yxp4A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s://studfile.net/html/2706/383/html_gOyGlumJvO.irxB/img-Yxp4A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1619" cy="1804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;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2BDDFC9C" wp14:editId="7E30A58A">
                  <wp:extent cx="871086" cy="185516"/>
                  <wp:effectExtent l="0" t="0" r="5715" b="5080"/>
                  <wp:docPr id="7258" name="Рисунок 7258" descr="https://studfile.net/html/2706/383/html_gOyGlumJvO.irxB/img-LBzQ4o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https://studfile.net/html/2706/383/html_gOyGlumJvO.irxB/img-LBzQ4o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4454" cy="1904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(8.17)</w:t>
            </w:r>
          </w:p>
          <w:p w14:paraId="5B102C07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lastRenderedPageBreak/>
              <w:t>Для воздушных линий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2B4B9A2B" wp14:editId="0E6620FE">
                  <wp:extent cx="122736" cy="139566"/>
                  <wp:effectExtent l="0" t="0" r="0" b="0"/>
                  <wp:docPr id="7259" name="Рисунок 7259" descr="https://studfile.net/html/2706/383/html_gOyGlumJvO.irxB/img-8wN8_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https://studfile.net/html/2706/383/html_gOyGlumJvO.irxB/img-8wN8_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423" cy="142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= 300 – 600 Ом, для кабельных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7F0C5AAE" wp14:editId="17FFBE13">
                  <wp:extent cx="120650" cy="120650"/>
                  <wp:effectExtent l="0" t="0" r="0" b="0"/>
                  <wp:docPr id="7260" name="Рисунок 7260" descr="https://studfile.net/html/2706/383/html_gOyGlumJvO.irxB/img-epCNmN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studfile.net/html/2706/383/html_gOyGlumJvO.irxB/img-epCNmN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650" cy="120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50 Ом.</w:t>
            </w:r>
          </w:p>
          <w:p w14:paraId="1675F484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Постоянные интегрирования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492B91EE" wp14:editId="278A25B0">
                  <wp:extent cx="93253" cy="115503"/>
                  <wp:effectExtent l="0" t="0" r="2540" b="0"/>
                  <wp:docPr id="7261" name="Рисунок 7261" descr="https://studfile.net/html/2706/383/html_gOyGlumJvO.irxB/img-Ff32VY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s://studfile.net/html/2706/383/html_gOyGlumJvO.irxB/img-Ff32VY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200" cy="1228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79D49CB0" wp14:editId="6C8BFE47">
                  <wp:extent cx="105878" cy="119791"/>
                  <wp:effectExtent l="0" t="0" r="8890" b="0"/>
                  <wp:docPr id="7262" name="Рисунок 7262" descr="https://studfile.net/html/2706/383/html_gOyGlumJvO.irxB/img-l1E5V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 descr="https://studfile.net/html/2706/383/html_gOyGlumJvO.irxB/img-l1E5V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7564" cy="1216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определяются из граничных условий:</w:t>
            </w:r>
          </w:p>
          <w:p w14:paraId="46323BFA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при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51A6CAD3" wp14:editId="06BFE330">
                  <wp:extent cx="187693" cy="96037"/>
                  <wp:effectExtent l="0" t="0" r="3175" b="0"/>
                  <wp:docPr id="7263" name="Рисунок 7263" descr="https://studfile.net/html/2706/383/html_gOyGlumJvO.irxB/img-PgazAs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 descr="https://studfile.net/html/2706/383/html_gOyGlumJvO.irxB/img-PgazAs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93172" cy="988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0A7B5672" wp14:editId="38B01B1F">
                  <wp:extent cx="231007" cy="107156"/>
                  <wp:effectExtent l="0" t="0" r="0" b="7620"/>
                  <wp:docPr id="84" name="Рисунок 84" descr="https://studfile.net/html/2706/383/html_gOyGlumJvO.irxB/img-hFR9uQ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 descr="https://studfile.net/html/2706/383/html_gOyGlumJvO.irxB/img-hFR9uQ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34699" cy="1088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570D4795" wp14:editId="337FF85F">
                  <wp:extent cx="208756" cy="115503"/>
                  <wp:effectExtent l="0" t="0" r="1270" b="0"/>
                  <wp:docPr id="85" name="Рисунок 85" descr="https://studfile.net/html/2706/383/html_gOyGlumJvO.irxB/img-UyxtG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 descr="https://studfile.net/html/2706/383/html_gOyGlumJvO.irxB/img-UyxtG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13678" cy="118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(8.18)</w:t>
            </w:r>
          </w:p>
          <w:p w14:paraId="1033BF5D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Используем уравнения (8.13) и (8.15)</w:t>
            </w:r>
          </w:p>
          <w:p w14:paraId="2C410896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4F6814CD" wp14:editId="66F2D077">
                  <wp:extent cx="437949" cy="117296"/>
                  <wp:effectExtent l="0" t="0" r="635" b="0"/>
                  <wp:docPr id="86" name="Рисунок 86" descr="https://studfile.net/html/2706/383/html_gOyGlumJvO.irxB/img-zPb_A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 descr="https://studfile.net/html/2706/383/html_gOyGlumJvO.irxB/img-zPb_A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6619" cy="1222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0C3456D3" wp14:editId="4EF39E37">
                  <wp:extent cx="577048" cy="122932"/>
                  <wp:effectExtent l="0" t="0" r="0" b="0"/>
                  <wp:docPr id="87" name="Рисунок 87" descr="https://studfile.net/html/2706/383/html_gOyGlumJvO.irxB/img-65ssNF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 descr="https://studfile.net/html/2706/383/html_gOyGlumJvO.irxB/img-65ssNF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3255" cy="1263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 откуда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73097B58" wp14:editId="4DCDD73A">
                  <wp:extent cx="693019" cy="168204"/>
                  <wp:effectExtent l="0" t="0" r="0" b="3810"/>
                  <wp:docPr id="88" name="Рисунок 88" descr="https://studfile.net/html/2706/383/html_gOyGlumJvO.irxB/img-cPB2wd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s://studfile.net/html/2706/383/html_gOyGlumJvO.irxB/img-cPB2wd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17682" cy="174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6CC6BA70" wp14:editId="1EEB49E2">
                  <wp:extent cx="731520" cy="174122"/>
                  <wp:effectExtent l="0" t="0" r="0" b="0"/>
                  <wp:docPr id="89" name="Рисунок 89" descr="https://studfile.net/html/2706/383/html_gOyGlumJvO.irxB/img-8V69_R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s://studfile.net/html/2706/383/html_gOyGlumJvO.irxB/img-8V69_R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0915" cy="178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(</w:t>
            </w:r>
            <w:proofErr w:type="gram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8.19)Подставив</w:t>
            </w:r>
            <w:proofErr w:type="gramEnd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437E2BDB" wp14:editId="5A6558B5">
                  <wp:extent cx="108795" cy="134753"/>
                  <wp:effectExtent l="0" t="0" r="5715" b="0"/>
                  <wp:docPr id="90" name="Рисунок 90" descr="https://studfile.net/html/2706/383/html_gOyGlumJvO.irxB/img-Kk5Q6M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9" descr="https://studfile.net/html/2706/383/html_gOyGlumJvO.irxB/img-Kk5Q6M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2983" cy="1399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7D090406" wp14:editId="5DEC4613">
                  <wp:extent cx="114139" cy="134753"/>
                  <wp:effectExtent l="0" t="0" r="635" b="0"/>
                  <wp:docPr id="91" name="Рисунок 91" descr="https://studfile.net/html/2706/383/html_gOyGlumJvO.irxB/img-sqaCea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s://studfile.net/html/2706/383/html_gOyGlumJvO.irxB/img-sqaCea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6435" cy="137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в (8.13) и (8.15), определим напряжение и ток</w:t>
            </w:r>
          </w:p>
          <w:p w14:paraId="55F32600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4C493652" wp14:editId="2FB5C573">
                  <wp:extent cx="1414880" cy="119421"/>
                  <wp:effectExtent l="0" t="0" r="0" b="0"/>
                  <wp:docPr id="92" name="Рисунок 92" descr="https://studfile.net/html/2706/383/html_gOyGlumJvO.irxB/img-i2bBqB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1" descr="https://studfile.net/html/2706/383/html_gOyGlumJvO.irxB/img-i2bBqB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8098" cy="1281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</w:t>
            </w:r>
          </w:p>
          <w:p w14:paraId="6C05C116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vertAlign w:val="subscript"/>
                <w:lang w:eastAsia="ru-RU"/>
              </w:rPr>
              <w:drawing>
                <wp:inline distT="0" distB="0" distL="0" distR="0" wp14:anchorId="6B64A890" wp14:editId="0FA389B6">
                  <wp:extent cx="1405288" cy="120436"/>
                  <wp:effectExtent l="0" t="0" r="4445" b="0"/>
                  <wp:docPr id="93" name="Рисунок 93" descr="https://studfile.net/html/2706/383/html_gOyGlumJvO.irxB/img-fL_do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2" descr="https://studfile.net/html/2706/383/html_gOyGlumJvO.irxB/img-fL_do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45893" cy="1324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(8.20)</w:t>
            </w:r>
          </w:p>
          <w:p w14:paraId="33CD6932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Отсюда мгновенные значения напряжения и тока</w:t>
            </w:r>
          </w:p>
          <w:p w14:paraId="6A4974E9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ascii="Arial" w:eastAsia="Times New Roman" w:hAnsi="Arial" w:cs="Arial"/>
                <w:sz w:val="18"/>
                <w:szCs w:val="24"/>
                <w:lang w:eastAsia="ru-RU"/>
              </w:rPr>
            </w:pPr>
            <w:r w:rsidRPr="00EE4FC2">
              <w:rPr>
                <w:rFonts w:ascii="Arial" w:eastAsia="Times New Roman" w:hAnsi="Arial" w:cs="Arial"/>
                <w:noProof/>
                <w:sz w:val="18"/>
                <w:szCs w:val="24"/>
                <w:vertAlign w:val="subscript"/>
                <w:lang w:eastAsia="ru-RU"/>
              </w:rPr>
              <w:drawing>
                <wp:inline distT="0" distB="0" distL="0" distR="0" wp14:anchorId="0FE6C617" wp14:editId="234A11F6">
                  <wp:extent cx="1427513" cy="74558"/>
                  <wp:effectExtent l="0" t="0" r="1270" b="1905"/>
                  <wp:docPr id="94" name="Рисунок 94" descr="https://studfile.net/html/2706/383/html_gOyGlumJvO.irxB/img-woiYzl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3" descr="https://studfile.net/html/2706/383/html_gOyGlumJvO.irxB/img-woiYzl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2693" cy="8109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ascii="Arial" w:eastAsia="Times New Roman" w:hAnsi="Arial" w:cs="Arial"/>
                <w:sz w:val="18"/>
                <w:szCs w:val="24"/>
                <w:lang w:eastAsia="ru-RU"/>
              </w:rPr>
              <w:t>,</w:t>
            </w:r>
          </w:p>
          <w:p w14:paraId="1F16EF01" w14:textId="77777777" w:rsidR="00B273E1" w:rsidRPr="00EE4FC2" w:rsidRDefault="00454586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ascii="Arial" w:eastAsia="Times New Roman" w:hAnsi="Arial" w:cs="Arial"/>
                <w:sz w:val="18"/>
                <w:szCs w:val="24"/>
                <w:lang w:eastAsia="ru-RU"/>
              </w:rPr>
              <w:t>+</w:t>
            </w:r>
            <w:r w:rsidRPr="00EE4FC2">
              <w:rPr>
                <w:rFonts w:ascii="Arial" w:eastAsia="Times New Roman" w:hAnsi="Arial" w:cs="Arial"/>
                <w:noProof/>
                <w:sz w:val="18"/>
                <w:szCs w:val="24"/>
                <w:vertAlign w:val="subscript"/>
                <w:lang w:eastAsia="ru-RU"/>
              </w:rPr>
              <w:drawing>
                <wp:inline distT="0" distB="0" distL="0" distR="0" wp14:anchorId="6B9FC748" wp14:editId="6BAD08D8">
                  <wp:extent cx="1400308" cy="124252"/>
                  <wp:effectExtent l="0" t="0" r="0" b="9525"/>
                  <wp:docPr id="95" name="Рисунок 95" descr="https://studfile.net/html/2706/383/html_gOyGlumJvO.irxB/img-gRXMMP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4" descr="https://studfile.net/html/2706/383/html_gOyGlumJvO.irxB/img-gRXMMP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0031" cy="1455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4DDBC378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53. Принцип организации фильтров “</w:t>
            </w:r>
            <w:r w:rsidRPr="00EE4FC2">
              <w:rPr>
                <w:b/>
                <w:sz w:val="12"/>
                <w:szCs w:val="12"/>
                <w:lang w:val="en-US"/>
              </w:rPr>
              <w:t>m</w:t>
            </w:r>
            <w:r w:rsidRPr="00EE4FC2">
              <w:rPr>
                <w:b/>
                <w:sz w:val="12"/>
                <w:szCs w:val="12"/>
              </w:rPr>
              <w:t>”. Параллельно-производное звено фильтра “</w:t>
            </w:r>
            <w:r w:rsidRPr="00EE4FC2">
              <w:rPr>
                <w:b/>
                <w:sz w:val="12"/>
                <w:szCs w:val="12"/>
                <w:lang w:val="en-US"/>
              </w:rPr>
              <w:t>m</w:t>
            </w:r>
            <w:r w:rsidRPr="00EE4FC2">
              <w:rPr>
                <w:b/>
                <w:sz w:val="12"/>
                <w:szCs w:val="12"/>
              </w:rPr>
              <w:t>”.</w:t>
            </w:r>
            <w:r w:rsidR="00D47A5D" w:rsidRPr="00EE4FC2">
              <w:rPr>
                <w:b/>
                <w:sz w:val="12"/>
                <w:szCs w:val="12"/>
              </w:rPr>
              <w:br/>
            </w:r>
            <w:r w:rsidR="00D47A5D" w:rsidRPr="00EE4FC2">
              <w:rPr>
                <w:rFonts w:cstheme="minorHAnsi"/>
                <w:sz w:val="10"/>
                <w:szCs w:val="10"/>
              </w:rPr>
              <w:t xml:space="preserve">В целях наилучшего согласования нагрузки с фильтром необходимо, чтобы характеристическое сопротивление фильтра было по возможности постоянным в полосе пропускаемых частот. В связи с этим попытаемся изменить продольную или поперечную ветвь Г-образного звена типа </w:t>
            </w:r>
            <w:r w:rsidR="00D47A5D" w:rsidRPr="00EE4FC2">
              <w:rPr>
                <w:rFonts w:cstheme="minorHAnsi"/>
                <w:sz w:val="10"/>
                <w:szCs w:val="10"/>
                <w:lang w:val="en-US"/>
              </w:rPr>
              <w:t>k</w:t>
            </w:r>
            <w:r w:rsidR="00D47A5D" w:rsidRPr="00EE4FC2">
              <w:rPr>
                <w:rFonts w:cstheme="minorHAnsi"/>
                <w:sz w:val="10"/>
                <w:szCs w:val="10"/>
              </w:rPr>
              <w:t xml:space="preserve"> таким образом, чтобы получилось новое Г-образное звено с характеристическим сопротивлением, мало меняющимся в зависимости от частоты в полосе пропускания. Второе характеристическое сопротивление этого звена должно быть равно характеристическому сопротивлению исходного звена типа </w:t>
            </w:r>
            <w:r w:rsidR="00D47A5D" w:rsidRPr="00EE4FC2">
              <w:rPr>
                <w:rFonts w:cstheme="minorHAnsi"/>
                <w:sz w:val="10"/>
                <w:szCs w:val="10"/>
                <w:lang w:val="en-US"/>
              </w:rPr>
              <w:t>k</w:t>
            </w:r>
            <w:r w:rsidR="00D47A5D" w:rsidRPr="00EE4FC2">
              <w:rPr>
                <w:rFonts w:cstheme="minorHAnsi"/>
                <w:sz w:val="10"/>
                <w:szCs w:val="10"/>
              </w:rPr>
              <w:t xml:space="preserve"> (именуемого прототипом). Если одинаковыми остаются характеристические сопротивления </w:t>
            </w:r>
            <w:r w:rsidR="00D47A5D"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="00D47A5D" w:rsidRPr="00EE4FC2">
              <w:rPr>
                <w:rFonts w:cstheme="minorHAnsi"/>
                <w:sz w:val="10"/>
                <w:szCs w:val="10"/>
                <w:vertAlign w:val="subscript"/>
              </w:rPr>
              <w:t>П</w:t>
            </w:r>
            <w:r w:rsidR="00D47A5D" w:rsidRPr="00EE4FC2">
              <w:rPr>
                <w:rFonts w:cstheme="minorHAnsi"/>
                <w:sz w:val="10"/>
                <w:szCs w:val="10"/>
              </w:rPr>
              <w:t xml:space="preserve">, полученное при этом звено </w:t>
            </w:r>
            <w:r w:rsidR="00D47A5D" w:rsidRPr="00EE4FC2">
              <w:rPr>
                <w:rFonts w:cstheme="minorHAnsi"/>
                <w:sz w:val="10"/>
                <w:szCs w:val="10"/>
                <w:lang w:val="en-US"/>
              </w:rPr>
              <w:t>m</w:t>
            </w:r>
            <w:r w:rsidR="00D47A5D" w:rsidRPr="00EE4FC2">
              <w:rPr>
                <w:rFonts w:cstheme="minorHAnsi"/>
                <w:sz w:val="10"/>
                <w:szCs w:val="10"/>
              </w:rPr>
              <w:t xml:space="preserve"> носит название параллельно-производного.</w:t>
            </w:r>
            <w:r w:rsidR="00D47A5D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83931B0" wp14:editId="75342A71">
                  <wp:extent cx="1764406" cy="621013"/>
                  <wp:effectExtent l="0" t="0" r="7620" b="8255"/>
                  <wp:docPr id="54" name="Рисунок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2682" cy="64152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D47A5D" w:rsidRPr="00EE4FC2">
              <w:rPr>
                <w:rFonts w:cstheme="minorHAnsi"/>
                <w:sz w:val="10"/>
                <w:szCs w:val="10"/>
              </w:rPr>
              <w:t>Исходя из условия равенства характеристических сопротивлений имеем:</w:t>
            </w:r>
            <w:r w:rsidR="00D47A5D" w:rsidRPr="00EE4FC2">
              <w:rPr>
                <w:rFonts w:ascii="Times New Roman" w:hAnsi="Times New Roman" w:cs="Times New Roman"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6D4D1467" wp14:editId="4114AE3A">
                  <wp:extent cx="1518052" cy="869159"/>
                  <wp:effectExtent l="0" t="0" r="6350" b="7620"/>
                  <wp:docPr id="55" name="Рисунок 5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89993" cy="910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02E69EBA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 xml:space="preserve">54.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 xml:space="preserve"> – цепи при отключении от источника переменного напряжения. Графики тока и напряжения. Время переходного процесса. Классический метод.</w:t>
            </w:r>
          </w:p>
          <w:p w14:paraId="6463E7A9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</w:tr>
      <w:tr w:rsidR="00EE4FC2" w:rsidRPr="00EE4FC2" w14:paraId="6865A724" w14:textId="77777777" w:rsidTr="00D92165">
        <w:tc>
          <w:tcPr>
            <w:tcW w:w="3115" w:type="dxa"/>
          </w:tcPr>
          <w:p w14:paraId="135513AB" w14:textId="77777777" w:rsidR="00B273E1" w:rsidRPr="00EE4FC2" w:rsidRDefault="00B273E1" w:rsidP="00D75795">
            <w:pPr>
              <w:pStyle w:val="a6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55. Фильтр верхних частот типа “</w:t>
            </w:r>
            <w:r w:rsidRPr="00EE4FC2">
              <w:rPr>
                <w:b/>
                <w:sz w:val="12"/>
                <w:szCs w:val="12"/>
                <w:lang w:val="en-US"/>
              </w:rPr>
              <w:t>m</w:t>
            </w:r>
            <w:r w:rsidRPr="00EE4FC2">
              <w:rPr>
                <w:b/>
                <w:sz w:val="12"/>
                <w:szCs w:val="12"/>
              </w:rPr>
              <w:t>”. Основные характеристики, электрические схемы. Зависимость характеристик фильтра от коэффициента “</w:t>
            </w:r>
            <w:r w:rsidRPr="00EE4FC2">
              <w:rPr>
                <w:b/>
                <w:sz w:val="12"/>
                <w:szCs w:val="12"/>
                <w:lang w:val="en-US"/>
              </w:rPr>
              <w:t>m</w:t>
            </w:r>
            <w:r w:rsidRPr="00EE4FC2">
              <w:rPr>
                <w:b/>
                <w:sz w:val="12"/>
                <w:szCs w:val="12"/>
              </w:rPr>
              <w:t>”.</w:t>
            </w:r>
            <w:r w:rsidR="00FE03F7" w:rsidRPr="00EE4FC2">
              <w:rPr>
                <w:b/>
                <w:sz w:val="12"/>
                <w:szCs w:val="12"/>
              </w:rPr>
              <w:br/>
            </w:r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t xml:space="preserve">Фильтры </w:t>
            </w:r>
            <w:proofErr w:type="gramStart"/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t>верхних  частот</w:t>
            </w:r>
            <w:proofErr w:type="gramEnd"/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t xml:space="preserve"> типа </w:t>
            </w:r>
            <w:r w:rsidR="00FE03F7" w:rsidRPr="00EE4FC2">
              <w:rPr>
                <w:rFonts w:asciiTheme="minorHAnsi" w:hAnsiTheme="minorHAnsi" w:cstheme="minorHAnsi"/>
                <w:sz w:val="10"/>
                <w:szCs w:val="10"/>
                <w:lang w:val="en-US"/>
              </w:rPr>
              <w:t>m</w:t>
            </w:r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t>.</w:t>
            </w:r>
            <w:r w:rsidR="008978EF" w:rsidRPr="00EE4FC2">
              <w:rPr>
                <w:rFonts w:asciiTheme="minorHAnsi" w:hAnsiTheme="minorHAnsi" w:cstheme="minorHAnsi"/>
                <w:b/>
                <w:sz w:val="10"/>
                <w:szCs w:val="10"/>
              </w:rPr>
              <w:br/>
            </w:r>
            <w:r w:rsidR="008978EF" w:rsidRPr="00EE4FC2">
              <w:rPr>
                <w:rFonts w:asciiTheme="minorHAnsi" w:hAnsiTheme="minorHAnsi" w:cstheme="minorHAnsi"/>
                <w:noProof/>
                <w:sz w:val="10"/>
                <w:szCs w:val="10"/>
              </w:rPr>
              <w:drawing>
                <wp:inline distT="0" distB="0" distL="0" distR="0" wp14:anchorId="516CB5D2" wp14:editId="52880F75">
                  <wp:extent cx="1621061" cy="524179"/>
                  <wp:effectExtent l="0" t="0" r="0" b="9525"/>
                  <wp:docPr id="2059" name="Рисунок 20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нимок экрана (305).png"/>
                          <pic:cNvPicPr/>
                        </pic:nvPicPr>
                        <pic:blipFill rotWithShape="1">
                          <a:blip r:embed="rId2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34518" r="3199" b="21032"/>
                          <a:stretch/>
                        </pic:blipFill>
                        <pic:spPr bwMode="auto">
                          <a:xfrm>
                            <a:off x="0" y="0"/>
                            <a:ext cx="1632860" cy="52799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br/>
              <w:t xml:space="preserve">Характеристики ФВЧ </w:t>
            </w:r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br/>
            </w:r>
            <w:r w:rsidR="00FE03F7" w:rsidRPr="00EE4FC2">
              <w:rPr>
                <w:rFonts w:asciiTheme="minorHAnsi" w:hAnsiTheme="minorHAnsi" w:cstheme="minorHAnsi"/>
                <w:noProof/>
                <w:sz w:val="10"/>
                <w:szCs w:val="10"/>
              </w:rPr>
              <w:drawing>
                <wp:inline distT="0" distB="0" distL="0" distR="0" wp14:anchorId="48C5D0FF" wp14:editId="67EFAA24">
                  <wp:extent cx="1386161" cy="943856"/>
                  <wp:effectExtent l="0" t="0" r="5080" b="8890"/>
                  <wp:docPr id="2060" name="Рисунок 20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нимок экрана (306).png"/>
                          <pic:cNvPicPr/>
                        </pic:nvPicPr>
                        <pic:blipFill rotWithShape="1"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84" t="21433" r="9946"/>
                          <a:stretch/>
                        </pic:blipFill>
                        <pic:spPr bwMode="auto">
                          <a:xfrm>
                            <a:off x="0" y="0"/>
                            <a:ext cx="1403293" cy="955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br/>
              <w:t xml:space="preserve">При m=1 фильтр является фильтром типа “К”. При малых “m” крутизна АЧХ вблизи </w:t>
            </w:r>
            <w:proofErr w:type="spellStart"/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t>ω</w:t>
            </w:r>
            <w:r w:rsidR="00FE03F7" w:rsidRPr="00EE4FC2">
              <w:rPr>
                <w:rFonts w:asciiTheme="minorHAnsi" w:hAnsiTheme="minorHAnsi" w:cstheme="minorHAnsi"/>
                <w:sz w:val="10"/>
                <w:szCs w:val="10"/>
                <w:vertAlign w:val="subscript"/>
              </w:rPr>
              <w:t>С</w:t>
            </w:r>
            <w:proofErr w:type="spellEnd"/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t> очень большая, но при более высокой частоте в полосе задержания коэффициент передачи больше, чем при больших “</w:t>
            </w:r>
            <w:proofErr w:type="spellStart"/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t>m</w:t>
            </w:r>
            <w:proofErr w:type="gramStart"/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t>”.Входное</w:t>
            </w:r>
            <w:proofErr w:type="spellEnd"/>
            <w:proofErr w:type="gramEnd"/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t xml:space="preserve"> сопротивление фильтра типа “М” вблизи </w:t>
            </w:r>
            <w:proofErr w:type="spellStart"/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t>ω</w:t>
            </w:r>
            <w:r w:rsidR="00FE03F7" w:rsidRPr="00EE4FC2">
              <w:rPr>
                <w:rFonts w:asciiTheme="minorHAnsi" w:hAnsiTheme="minorHAnsi" w:cstheme="minorHAnsi"/>
                <w:sz w:val="10"/>
                <w:szCs w:val="10"/>
                <w:vertAlign w:val="subscript"/>
              </w:rPr>
              <w:t>С</w:t>
            </w:r>
            <w:proofErr w:type="spellEnd"/>
            <w:r w:rsidR="00FE03F7" w:rsidRPr="00EE4FC2">
              <w:rPr>
                <w:rFonts w:asciiTheme="minorHAnsi" w:hAnsiTheme="minorHAnsi" w:cstheme="minorHAnsi"/>
                <w:sz w:val="10"/>
                <w:szCs w:val="10"/>
              </w:rPr>
              <w:t> зависит от “m”. При m=0,6 входное сопротивление наиболее равномерно в полосе пропускания.</w:t>
            </w:r>
            <w:r w:rsidR="00FE03F7" w:rsidRPr="00EE4FC2">
              <w:rPr>
                <w:noProof/>
              </w:rPr>
              <w:drawing>
                <wp:inline distT="0" distB="0" distL="0" distR="0" wp14:anchorId="705F094E" wp14:editId="08F4FA90">
                  <wp:extent cx="1848536" cy="879455"/>
                  <wp:effectExtent l="0" t="0" r="0" b="0"/>
                  <wp:docPr id="2061" name="Рисунок 2061" descr="https://ok-t.ru/studopediaru/baza2/1958890542987.files/image33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ttps://ok-t.ru/studopediaru/baza2/1958890542987.files/image33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75076" cy="8920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41E04217" w14:textId="77777777" w:rsidR="00454586" w:rsidRPr="00EE4FC2" w:rsidRDefault="00B273E1" w:rsidP="00D75795">
            <w:pPr>
              <w:spacing w:before="100" w:beforeAutospacing="1" w:after="100" w:afterAutospacing="1" w:line="240" w:lineRule="auto"/>
              <w:contextualSpacing/>
              <w:outlineLvl w:val="0"/>
              <w:rPr>
                <w:rFonts w:eastAsia="Times New Roman" w:cstheme="minorHAnsi"/>
                <w:kern w:val="36"/>
                <w:sz w:val="10"/>
                <w:szCs w:val="10"/>
                <w:lang w:eastAsia="ru-RU"/>
              </w:rPr>
            </w:pPr>
            <w:r w:rsidRPr="00EE4FC2">
              <w:rPr>
                <w:b/>
                <w:sz w:val="12"/>
                <w:szCs w:val="12"/>
              </w:rPr>
              <w:t>56. Вторичные параметры однородной линии. Их физический смысл, единицы измерения, зависимость от частоты.</w:t>
            </w:r>
            <w:r w:rsidR="00454586" w:rsidRPr="00EE4FC2">
              <w:rPr>
                <w:b/>
                <w:sz w:val="12"/>
                <w:szCs w:val="12"/>
              </w:rPr>
              <w:br/>
            </w:r>
            <w:r w:rsidR="00454586" w:rsidRPr="00EE4FC2">
              <w:rPr>
                <w:rFonts w:eastAsia="Times New Roman" w:cstheme="minorHAnsi"/>
                <w:kern w:val="36"/>
                <w:sz w:val="10"/>
                <w:szCs w:val="10"/>
                <w:lang w:eastAsia="ru-RU"/>
              </w:rPr>
              <w:t>Вторичные параметры однородной линии</w:t>
            </w:r>
          </w:p>
          <w:p w14:paraId="53544452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Вторичными, или характеристическими, параметрами линии являются коэффициент затухания а, коэффициент фазы Р и волновое сопротивление </w:t>
            </w:r>
            <w:proofErr w:type="spell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Z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в</w:t>
            </w:r>
            <w:proofErr w:type="spellEnd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 которые, в свою очередь, определяются через первичные параметры линии и частоту.</w:t>
            </w:r>
          </w:p>
          <w:p w14:paraId="62CDE111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Из выражения</w:t>
            </w:r>
          </w:p>
          <w:p w14:paraId="0F403CDE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93D184A" wp14:editId="77D9AEA3">
                  <wp:extent cx="952901" cy="253596"/>
                  <wp:effectExtent l="0" t="0" r="0" b="0"/>
                  <wp:docPr id="110" name="Рисунок 110" descr="https://ozlib.com/htm/img/17/20969/221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1" descr="https://ozlib.com/htm/img/17/20969/221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8686" cy="2604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6BD582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следует, что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50DA8A9" wp14:editId="280C4891">
                  <wp:extent cx="1049154" cy="112671"/>
                  <wp:effectExtent l="0" t="0" r="0" b="1905"/>
                  <wp:docPr id="109" name="Рисунок 109" descr="https://ozlib.com/htm/img/17/20969/221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2" descr="https://ozlib.com/htm/img/17/20969/221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9868" cy="13315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откуда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A48AF2D" wp14:editId="51753CA5">
                  <wp:extent cx="1121344" cy="96180"/>
                  <wp:effectExtent l="0" t="0" r="3175" b="0"/>
                  <wp:docPr id="108" name="Рисунок 108" descr="https://ozlib.com/htm/img/17/20969/221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3" descr="https://ozlib.com/htm/img/17/20969/221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295" cy="1172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9EAB34A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Совместное решение последних уравнений дает:</w:t>
            </w:r>
          </w:p>
          <w:p w14:paraId="3BED20A2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19A463FB" wp14:editId="529C4616">
                  <wp:extent cx="1443789" cy="395787"/>
                  <wp:effectExtent l="0" t="0" r="4445" b="4445"/>
                  <wp:docPr id="107" name="Рисунок 107" descr="https://ozlib.com/htm/img/17/20969/221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4" descr="https://ozlib.com/htm/img/17/20969/221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70343" cy="4030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309BF58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Полученные выражения показывают, что а и р в общем случае зависят от частоты. Однако в отличие от коэффициента затухания, который изменяется в сравнительно ограниченных пределах, коэффициент фазы неограниченно растет с частотой.</w:t>
            </w:r>
          </w:p>
          <w:p w14:paraId="77FE5A4C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Формула (17.23) позволяет выразить фазовую скорость распространения электромагнитной волны через первичные параметры линии и частоту по формуле (17.14).</w:t>
            </w:r>
          </w:p>
          <w:p w14:paraId="73DB12D0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Выражения (17.22) и (17.23) неудобны для практического использования ввиду их громоздкости. Существует ряд приближенных расчетных формул для вычисления вторичных параметров линии, учитывающих, что в области высоких частот (порядка 1 МГц и выше) сопротивление весьма мало по сравнению с со?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 а проводимость^ ничтожно мала по сравнению с соС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. Первое допущение (оз1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</w:t>
            </w:r>
            <w:r w:rsidRPr="00EE4FC2">
              <w:rPr>
                <w:rFonts w:eastAsia="Times New Roman" w:cstheme="minorHAnsi"/>
                <w:sz w:val="10"/>
                <w:szCs w:val="10"/>
                <w:vertAlign w:val="superscript"/>
                <w:lang w:eastAsia="ru-RU"/>
              </w:rPr>
              <w:t>&gt;&gt;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й)) обусловлено тем, что индуктивное сопротивление </w:t>
            </w:r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lang w:eastAsia="ru-RU"/>
              </w:rPr>
              <w:t>г</w:t>
            </w:r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прямо пропорционально частоте, между тем как сопротивление проводов пропорционально корню квадратному из частоты вследствие поверхностного эффекта (см. § 17.1). Второе допущение справедливо для высокочастотных фидеров, которые, будучи «длинными» по сравнению с длиной волны, имеют весьма малую физическую длину и поэтому могут иметь надежную изоляцию между проводами. Особенно ничтожно мала проводимость^ кабельных линий. Используя для выражения</w:t>
            </w:r>
          </w:p>
          <w:p w14:paraId="366DA37C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503992C8" wp14:editId="4BC0E5DC">
                  <wp:extent cx="991402" cy="195064"/>
                  <wp:effectExtent l="0" t="0" r="0" b="0"/>
                  <wp:docPr id="106" name="Рисунок 106" descr="https://ozlib.com/htm/img/17/20969/221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5" descr="https://ozlib.com/htm/img/17/20969/221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43163" cy="2052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7259182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бином Ньютона, ограничиваясь первыми двумя членами разложения</w:t>
            </w:r>
          </w:p>
          <w:p w14:paraId="674BEA50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423F15A5" wp14:editId="092E23ED">
                  <wp:extent cx="1039528" cy="196662"/>
                  <wp:effectExtent l="0" t="0" r="0" b="0"/>
                  <wp:docPr id="105" name="Рисунок 105" descr="https://ozlib.com/htm/img/17/20969/221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6" descr="https://ozlib.com/htm/img/17/20969/221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6782" cy="2112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668E0D8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 пренебрегая ввиду малости слагаемым -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4A24EB6D" wp14:editId="05689483">
                  <wp:extent cx="348564" cy="197318"/>
                  <wp:effectExtent l="0" t="0" r="0" b="0"/>
                  <wp:docPr id="104" name="Рисунок 104" descr="https://ozlib.com/htm/img/17/20969/222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7" descr="https://ozlib.com/htm/img/17/20969/222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5881" cy="456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, окончательно получаем: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181605E3" wp14:editId="1FEC93F5">
                  <wp:extent cx="875899" cy="287251"/>
                  <wp:effectExtent l="0" t="0" r="635" b="0"/>
                  <wp:docPr id="103" name="Рисунок 103" descr="https://ozlib.com/htm/img/17/20969/222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8" descr="https://ozlib.com/htm/img/17/20969/222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9632" cy="2950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8699E1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Формулы (17.24) и (17.25) представляют собой пределы, к которым стремятся коэффициент затухания и коэффициент фазы с ростом частоты.</w:t>
            </w:r>
          </w:p>
          <w:p w14:paraId="26CA3DA8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Выражение (17.24) не следует понимать в том смысле, что а не зависит от частоты: входящие в него параметры </w:t>
            </w:r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lang w:eastAsia="ru-RU"/>
              </w:rPr>
              <w:t>г</w:t>
            </w:r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 сами являются функциями частоты (см. § 17.1).</w:t>
            </w:r>
          </w:p>
          <w:p w14:paraId="37AC259B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Первое слагаемое в правой части выражения (17.24) определяет ту долю затухания, которая обусловливается продольным активным сопротивлением линии. Второе слагаемое определяет долю затухания, которая вносится в передачу вследствие наличия поперечной активной проводимости линии.</w:t>
            </w:r>
          </w:p>
          <w:p w14:paraId="622B8166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Для уменьшения потерь при передаче электромагнитной энергии по линии стремятся к тому, чтобы сопротивление линии /• и проводимость изоляции &amp; </w:t>
            </w:r>
          </w:p>
          <w:p w14:paraId="3A101AF2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были по возможности малы.</w:t>
            </w:r>
          </w:p>
          <w:p w14:paraId="16E6772E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Согласно формулам (17.14) и (17.25), фазовая скорость</w:t>
            </w:r>
          </w:p>
          <w:p w14:paraId="2276DB35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51F4E436" wp14:editId="3AE3CD06">
                  <wp:extent cx="1275347" cy="145540"/>
                  <wp:effectExtent l="0" t="0" r="1270" b="6985"/>
                  <wp:docPr id="102" name="Рисунок 102" descr="https://ozlib.com/htm/img/17/20969/222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89" descr="https://ozlib.com/htm/img/17/20969/222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26899" cy="1514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4C43C46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Это предельная фазовая скорость распространения волны вдоль линии при</w:t>
            </w:r>
          </w:p>
          <w:p w14:paraId="37490FDD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бесконечно большой частоте. При постоянном токе (ю = 0) понятия «коэффициент фазы» и «фазовая скорость» теряют физический смысл; на основании выведенной ранее формулы (17.7) для у при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503D3E1D" wp14:editId="5884BDB1">
                  <wp:extent cx="630455" cy="120679"/>
                  <wp:effectExtent l="0" t="0" r="0" b="0"/>
                  <wp:docPr id="101" name="Рисунок 101" descr="https://ozlib.com/htm/img/17/20969/222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0" descr="https://ozlib.com/htm/img/17/20969/222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1065" cy="1227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F2613D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На рис. 17.5 показан характер изменения а и р в зависимости от частоты; коэффициент р с ростом частоты асимптотически приближается к прямой, образующей с осью ш угол</w:t>
            </w:r>
          </w:p>
          <w:p w14:paraId="55890D5E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76E235D" wp14:editId="574F8E7C">
                  <wp:extent cx="351322" cy="113543"/>
                  <wp:effectExtent l="0" t="0" r="0" b="1270"/>
                  <wp:docPr id="100" name="Рисунок 100" descr="https://ozlib.com/htm/img/17/20969/222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1" descr="https://ozlib.com/htm/img/17/20969/222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9369" cy="1290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где </w:t>
            </w:r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lang w:eastAsia="ru-RU"/>
              </w:rPr>
              <w:t>т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- масштабный коэффициент.</w:t>
            </w:r>
          </w:p>
          <w:p w14:paraId="05D2AF6F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21A13E0" wp14:editId="5D793045">
                  <wp:extent cx="1236846" cy="624361"/>
                  <wp:effectExtent l="0" t="0" r="1905" b="4445"/>
                  <wp:docPr id="99" name="Рисунок 99" descr="https://ozlib.com/htm/img/17/20969/222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2" descr="https://ozlib.com/htm/img/17/20969/222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56921" cy="6344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EA0F875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Рис. 17.5</w:t>
            </w:r>
          </w:p>
          <w:p w14:paraId="0068971F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Для кабельных линий характерна резко выраженная емкостная проводимость и С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, по сравнению с которой проводимость </w:t>
            </w:r>
            <w:proofErr w:type="spell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изоляции#о</w:t>
            </w:r>
            <w:proofErr w:type="spellEnd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ничтожно мала. Кроме того, если частота не очень велика, то индуктивное сопротивление </w:t>
            </w:r>
            <w:proofErr w:type="gramStart"/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lang w:eastAsia="ru-RU"/>
              </w:rPr>
              <w:t>о)Ь</w:t>
            </w:r>
            <w:proofErr w:type="gramEnd"/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мало по сравнению с активным сопротивлением </w:t>
            </w:r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lang w:eastAsia="ru-RU"/>
              </w:rPr>
              <w:t>г</w:t>
            </w:r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 из-за незначительного расстояния между жилами. Поэтому в случае кабельной линии, пренебрегая 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lastRenderedPageBreak/>
              <w:t>параметрами ?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</w:t>
            </w:r>
            <w:proofErr w:type="gram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 ?о</w:t>
            </w:r>
            <w:proofErr w:type="gramEnd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</w:t>
            </w:r>
            <w:r w:rsidRPr="00EE4FC2">
              <w:rPr>
                <w:rFonts w:eastAsia="Times New Roman" w:cstheme="minorHAnsi"/>
                <w:sz w:val="10"/>
                <w:szCs w:val="10"/>
                <w:vertAlign w:val="superscript"/>
                <w:lang w:eastAsia="ru-RU"/>
              </w:rPr>
              <w:t>по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сравнению с г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 С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соответственно, получаем упрошенную расчетную формулу</w:t>
            </w:r>
          </w:p>
          <w:p w14:paraId="477A220E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D3DB43E" wp14:editId="13385497">
                  <wp:extent cx="640080" cy="194729"/>
                  <wp:effectExtent l="0" t="0" r="7620" b="0"/>
                  <wp:docPr id="98" name="Рисунок 98" descr="https://ozlib.com/htm/img/17/20969/222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3" descr="https://ozlib.com/htm/img/17/20969/222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61176" cy="2011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7949DB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Следовательно,</w:t>
            </w:r>
          </w:p>
          <w:p w14:paraId="4F132575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311E2D2" wp14:editId="10377473">
                  <wp:extent cx="1544854" cy="194098"/>
                  <wp:effectExtent l="0" t="0" r="0" b="0"/>
                  <wp:docPr id="97" name="Рисунок 97" descr="https://ozlib.com/htm/img/17/20969/222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4" descr="https://ozlib.com/htm/img/17/20969/222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38626" cy="2058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90DD9C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а фазовая скорость распространения волны в кабельной линии</w:t>
            </w:r>
          </w:p>
          <w:p w14:paraId="4C9276EC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A7B1175" wp14:editId="1E597964">
                  <wp:extent cx="1063056" cy="195922"/>
                  <wp:effectExtent l="0" t="0" r="3810" b="0"/>
                  <wp:docPr id="96" name="Рисунок 96" descr="https://ozlib.com/htm/img/17/20969/222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5" descr="https://ozlib.com/htm/img/17/20969/222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12176" cy="2049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9E91FFD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т.е. прямо пропорциональная корню квадратному из частоты.</w:t>
            </w:r>
          </w:p>
          <w:p w14:paraId="6F7D0818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В теории электромагнитного поля доказывается, что произведение удельных значений индуктивности и емкости в линии</w:t>
            </w:r>
          </w:p>
          <w:p w14:paraId="2AAC8318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992BA88" wp14:editId="3D0ADF01">
                  <wp:extent cx="1583355" cy="203171"/>
                  <wp:effectExtent l="0" t="0" r="0" b="6985"/>
                  <wp:docPr id="111" name="Рисунок 111" descr="https://ozlib.com/htm/img/17/20969/222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6" descr="https://ozlib.com/htm/img/17/20969/222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203" cy="2121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72E0BA8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где </w:t>
            </w:r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lang w:eastAsia="ru-RU"/>
              </w:rPr>
              <w:t>с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- скорость света в вакууме (примерно 3-10 </w:t>
            </w:r>
            <w:r w:rsidRPr="00EE4FC2">
              <w:rPr>
                <w:rFonts w:eastAsia="Times New Roman" w:cstheme="minorHAnsi"/>
                <w:sz w:val="10"/>
                <w:szCs w:val="10"/>
                <w:vertAlign w:val="superscript"/>
                <w:lang w:eastAsia="ru-RU"/>
              </w:rPr>
              <w:t>8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м/с); е, р - диэлектрическая и магнитная проницаемости среды, окружающей токоведущие проводники.</w:t>
            </w:r>
          </w:p>
          <w:p w14:paraId="7C8200FF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Согласно формулам (17.26) и (17.29), предел, к которому с ростом частоты стремится фазовая скорость волны,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519FCE8" wp14:editId="31083E6D">
                  <wp:extent cx="580497" cy="187692"/>
                  <wp:effectExtent l="0" t="0" r="0" b="3175"/>
                  <wp:docPr id="112" name="Рисунок 112" descr="https://ozlib.com/htm/img/17/20969/223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7" descr="https://ozlib.com/htm/img/17/20969/223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581" cy="1899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6D3618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В случае воздушной линии </w:t>
            </w:r>
            <w:proofErr w:type="gram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е »</w:t>
            </w:r>
            <w:proofErr w:type="gramEnd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1 и р « 1, поэтому фазовая скорость в пределе стремится к скорости света в вакууме.</w:t>
            </w:r>
          </w:p>
          <w:p w14:paraId="52C0E925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В случае кабельной линии е = 4...5, поэтому предельная фазовая скорость примерно вдвое меньше скорости света в вакууме.</w:t>
            </w:r>
          </w:p>
          <w:p w14:paraId="4DBD13A5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Рис. 17.6 </w:t>
            </w:r>
            <w:r w:rsidRPr="00EE4FC2">
              <w:rPr>
                <w:rFonts w:eastAsia="Times New Roman" w:cstheme="minorHAnsi"/>
                <w:b/>
                <w:bCs/>
                <w:sz w:val="10"/>
                <w:szCs w:val="10"/>
                <w:lang w:eastAsia="ru-RU"/>
              </w:rPr>
              <w:t>иллюстрирует зависимость фазовой скорости волны от частоты и типа линии.</w:t>
            </w:r>
          </w:p>
          <w:p w14:paraId="69A78DA9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Согласно формуле (17.11), волновое сопротивление линии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44FB5E3" wp14:editId="21019A96">
                  <wp:extent cx="1468519" cy="235819"/>
                  <wp:effectExtent l="0" t="0" r="0" b="0"/>
                  <wp:docPr id="113" name="Рисунок 113" descr="https://ozlib.com/htm/img/17/20969/2231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8" descr="https://ozlib.com/htm/img/17/20969/2231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36869" cy="246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BF27BBD" w14:textId="77777777" w:rsidR="00454586" w:rsidRPr="00EE4FC2" w:rsidRDefault="00454586" w:rsidP="00D75795">
            <w:pPr>
              <w:spacing w:after="0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55942D28" wp14:editId="30952801">
                  <wp:extent cx="1226270" cy="644893"/>
                  <wp:effectExtent l="0" t="0" r="0" b="3175"/>
                  <wp:docPr id="114" name="Рисунок 114" descr="https://ozlib.com/htm/img/17/20969/2232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99" descr="https://ozlib.com/htm/img/17/20969/2232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45020" cy="6547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081D85B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Р и с. 17.6</w:t>
            </w:r>
          </w:p>
          <w:p w14:paraId="1055D49B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При частоте со = 0 и со = ж модуль имеет действительные значения соответственно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52C8B59" wp14:editId="78EABF21">
                  <wp:extent cx="1284972" cy="153162"/>
                  <wp:effectExtent l="0" t="0" r="0" b="0"/>
                  <wp:docPr id="115" name="Рисунок 115" descr="https://ozlib.com/htm/img/17/20969/2233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0" descr="https://ozlib.com/htm/img/17/20969/2233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4295" cy="1626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7CA04F8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В остальной части диапазона частот волновое сопротивление линии имеет емкостный характер, так как обычно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0B3411C" wp14:editId="57D5AD35">
                  <wp:extent cx="404261" cy="99713"/>
                  <wp:effectExtent l="0" t="0" r="0" b="0"/>
                  <wp:docPr id="116" name="Рисунок 116" descr="https://ozlib.com/htm/img/17/20969/2234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1" descr="https://ozlib.com/htm/img/17/20969/2234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9463" cy="1157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(аргумент знаменателя в правой части уравнения (17.30) больше аргумента числителя).</w:t>
            </w:r>
          </w:p>
          <w:p w14:paraId="2C2D6816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На рис. 17.7 показаны кривые изменения модуля </w:t>
            </w:r>
            <w:proofErr w:type="spell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г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в</w:t>
            </w:r>
            <w:proofErr w:type="spellEnd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 угла ср волнового сопротивления линии в зависимости от частоты.</w:t>
            </w:r>
          </w:p>
          <w:p w14:paraId="64FEE8CF" w14:textId="77777777" w:rsidR="00454586" w:rsidRPr="00EE4FC2" w:rsidRDefault="00454586" w:rsidP="00D75795">
            <w:pPr>
              <w:spacing w:after="0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B62A285" wp14:editId="5201A11B">
                  <wp:extent cx="777014" cy="563077"/>
                  <wp:effectExtent l="0" t="0" r="4445" b="8890"/>
                  <wp:docPr id="117" name="Рисунок 117" descr="https://ozlib.com/htm/img/17/20969/2235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2" descr="https://ozlib.com/htm/img/17/20969/2235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4069" cy="5754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363EB8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Р и с. 17.7</w:t>
            </w:r>
          </w:p>
          <w:p w14:paraId="1610D371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Подставив выражения и С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0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из § 17.1 в формулу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38E6C04" wp14:editId="29D29BD0">
                  <wp:extent cx="220631" cy="144379"/>
                  <wp:effectExtent l="0" t="0" r="8255" b="8255"/>
                  <wp:docPr id="118" name="Рисунок 118" descr="https://ozlib.com/htm/img/17/20969/2236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3" descr="https://ozlib.com/htm/img/17/20969/2236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48190" cy="1624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FB0438C" wp14:editId="781C022F">
                  <wp:extent cx="394635" cy="123224"/>
                  <wp:effectExtent l="0" t="0" r="5715" b="0"/>
                  <wp:docPr id="119" name="Рисунок 119" descr="https://ozlib.com/htm/img/17/20969/2237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4" descr="https://ozlib.com/htm/img/17/20969/2237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2837" cy="128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получим приближенные расчетные формулы (для высоких частот) в зависимости от размеров линии:</w:t>
            </w:r>
          </w:p>
          <w:p w14:paraId="1E8C4B2D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58CCB58" wp14:editId="6561DBFD">
                  <wp:extent cx="1400475" cy="300261"/>
                  <wp:effectExtent l="0" t="0" r="0" b="5080"/>
                  <wp:docPr id="120" name="Рисунок 120" descr="https://ozlib.com/htm/img/17/20969/2238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5" descr="https://ozlib.com/htm/img/17/20969/2238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50925" cy="3110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72CCEE0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Средние значения </w:t>
            </w:r>
            <w:proofErr w:type="spell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г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в</w:t>
            </w:r>
            <w:proofErr w:type="spellEnd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для воздушных линий 400 - 500 Ом, для кабелей - 50 - 70 Ом.</w:t>
            </w:r>
          </w:p>
          <w:p w14:paraId="5D090C77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6415DC3" wp14:editId="44B6EE69">
                  <wp:extent cx="1848050" cy="684187"/>
                  <wp:effectExtent l="0" t="0" r="0" b="1905"/>
                  <wp:docPr id="121" name="Рисунок 121" descr="https://ozlib.com/htm/img/17/20969/2239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06" descr="https://ozlib.com/htm/img/17/20969/2239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48050" cy="6841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3007B3" w14:textId="77777777" w:rsidR="00454586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Рис. 17.8</w:t>
            </w:r>
          </w:p>
          <w:p w14:paraId="30A42908" w14:textId="77777777" w:rsidR="00B273E1" w:rsidRPr="00EE4FC2" w:rsidRDefault="00454586" w:rsidP="00D75795">
            <w:pPr>
              <w:spacing w:before="100" w:beforeAutospacing="1" w:after="100" w:afterAutospacing="1" w:line="240" w:lineRule="auto"/>
              <w:contextualSpacing/>
              <w:rPr>
                <w:b/>
                <w:sz w:val="12"/>
                <w:szCs w:val="12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Рис. 17.8 иллюстрирует графические зависимости </w:t>
            </w:r>
            <w:proofErr w:type="spell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г</w:t>
            </w:r>
            <w:r w:rsidRPr="00EE4FC2">
              <w:rPr>
                <w:rFonts w:eastAsia="Times New Roman" w:cstheme="minorHAnsi"/>
                <w:sz w:val="10"/>
                <w:szCs w:val="10"/>
                <w:vertAlign w:val="subscript"/>
                <w:lang w:eastAsia="ru-RU"/>
              </w:rPr>
              <w:t>в</w:t>
            </w:r>
            <w:proofErr w:type="spellEnd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от </w:t>
            </w:r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lang w:eastAsia="ru-RU"/>
              </w:rPr>
              <w:t>с1/а 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 </w:t>
            </w:r>
            <w:r w:rsidRPr="00EE4FC2">
              <w:rPr>
                <w:rFonts w:eastAsia="Times New Roman" w:cstheme="minorHAnsi"/>
                <w:i/>
                <w:iCs/>
                <w:sz w:val="10"/>
                <w:szCs w:val="10"/>
                <w:lang w:eastAsia="ru-RU"/>
              </w:rPr>
              <w:t>Ь/а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для воздушных и кабельных линий, построенные по формулам (17.31).</w:t>
            </w:r>
          </w:p>
        </w:tc>
        <w:tc>
          <w:tcPr>
            <w:tcW w:w="3115" w:type="dxa"/>
          </w:tcPr>
          <w:p w14:paraId="24C6EAEE" w14:textId="77777777" w:rsidR="00FE03F7" w:rsidRPr="00EE4FC2" w:rsidRDefault="00B273E1" w:rsidP="00D75795">
            <w:pPr>
              <w:spacing w:line="240" w:lineRule="auto"/>
              <w:rPr>
                <w:noProof/>
                <w:sz w:val="10"/>
                <w:szCs w:val="10"/>
                <w:lang w:eastAsia="ru-RU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57. Сравнение основных характеристик электрических фильтров типа “</w:t>
            </w:r>
            <w:r w:rsidRPr="00EE4FC2">
              <w:rPr>
                <w:b/>
                <w:sz w:val="12"/>
                <w:szCs w:val="12"/>
                <w:lang w:val="en-US"/>
              </w:rPr>
              <w:t>k</w:t>
            </w:r>
            <w:r w:rsidRPr="00EE4FC2">
              <w:rPr>
                <w:b/>
                <w:sz w:val="12"/>
                <w:szCs w:val="12"/>
              </w:rPr>
              <w:t>” и типа “</w:t>
            </w:r>
            <w:r w:rsidRPr="00EE4FC2">
              <w:rPr>
                <w:b/>
                <w:sz w:val="12"/>
                <w:szCs w:val="12"/>
                <w:lang w:val="en-US"/>
              </w:rPr>
              <w:t>m</w:t>
            </w:r>
            <w:r w:rsidRPr="00EE4FC2">
              <w:rPr>
                <w:b/>
                <w:sz w:val="12"/>
                <w:szCs w:val="12"/>
              </w:rPr>
              <w:t>”. Параллельно-проводное звено фильтров типа “</w:t>
            </w:r>
            <w:r w:rsidRPr="00EE4FC2">
              <w:rPr>
                <w:b/>
                <w:sz w:val="12"/>
                <w:szCs w:val="12"/>
                <w:lang w:val="en-US"/>
              </w:rPr>
              <w:t>m</w:t>
            </w:r>
            <w:r w:rsidRPr="00EE4FC2">
              <w:rPr>
                <w:b/>
                <w:sz w:val="12"/>
                <w:szCs w:val="12"/>
              </w:rPr>
              <w:t>”.</w:t>
            </w:r>
            <w:r w:rsidR="00FE03F7" w:rsidRPr="00EE4FC2">
              <w:rPr>
                <w:b/>
                <w:sz w:val="12"/>
                <w:szCs w:val="12"/>
              </w:rPr>
              <w:br/>
            </w:r>
            <w:r w:rsidR="00FE03F7" w:rsidRPr="00EE4FC2">
              <w:rPr>
                <w:sz w:val="10"/>
                <w:szCs w:val="10"/>
                <w:shd w:val="clear" w:color="auto" w:fill="FFFFFF"/>
              </w:rPr>
              <w:t>Эти фильтры имеют одинаковые области пропускания, но различные частотные характеристики затухания. Продемонстрируем на ФВЧ.</w:t>
            </w:r>
          </w:p>
          <w:p w14:paraId="7E2F69D3" w14:textId="77777777" w:rsidR="00FE03F7" w:rsidRPr="00EE4FC2" w:rsidRDefault="00FE03F7" w:rsidP="00D75795">
            <w:pPr>
              <w:spacing w:line="240" w:lineRule="auto"/>
              <w:rPr>
                <w:sz w:val="10"/>
                <w:szCs w:val="10"/>
              </w:rPr>
            </w:pPr>
            <w:r w:rsidRPr="00EE4FC2">
              <w:rPr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8E513A1" wp14:editId="472EC707">
                  <wp:extent cx="1595281" cy="1060005"/>
                  <wp:effectExtent l="0" t="0" r="5080" b="6985"/>
                  <wp:docPr id="2062" name="Рисунок 20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нимок экрана (310).png"/>
                          <pic:cNvPicPr/>
                        </pic:nvPicPr>
                        <pic:blipFill rotWithShape="1">
                          <a:blip r:embed="rId3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8460" t="14235" r="11634" b="15722"/>
                          <a:stretch/>
                        </pic:blipFill>
                        <pic:spPr bwMode="auto">
                          <a:xfrm>
                            <a:off x="0" y="0"/>
                            <a:ext cx="1604768" cy="106630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sz w:val="10"/>
                <w:szCs w:val="10"/>
              </w:rPr>
              <w:br/>
            </w:r>
            <w:r w:rsidRPr="00EE4FC2">
              <w:rPr>
                <w:rFonts w:cstheme="minorHAnsi"/>
                <w:sz w:val="10"/>
                <w:szCs w:val="10"/>
              </w:rPr>
              <w:t xml:space="preserve">Характеристики ФВЧ </w:t>
            </w:r>
            <w:r w:rsidRPr="00EE4FC2">
              <w:rPr>
                <w:rFonts w:cstheme="minorHAnsi"/>
                <w:sz w:val="10"/>
                <w:szCs w:val="10"/>
              </w:rPr>
              <w:br/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8963294" wp14:editId="651F4C34">
                  <wp:extent cx="1386161" cy="943856"/>
                  <wp:effectExtent l="0" t="0" r="5080" b="8890"/>
                  <wp:docPr id="2065" name="Рисунок 20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нимок экрана (306).png"/>
                          <pic:cNvPicPr/>
                        </pic:nvPicPr>
                        <pic:blipFill rotWithShape="1">
                          <a:blip r:embed="rId2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584" t="21433" r="9946"/>
                          <a:stretch/>
                        </pic:blipFill>
                        <pic:spPr bwMode="auto">
                          <a:xfrm>
                            <a:off x="0" y="0"/>
                            <a:ext cx="1403293" cy="95552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br/>
            </w:r>
            <w:r w:rsidRPr="00EE4FC2">
              <w:rPr>
                <w:sz w:val="10"/>
                <w:szCs w:val="10"/>
              </w:rPr>
              <w:t xml:space="preserve">Параллельно-производное звено </w:t>
            </w:r>
            <w:proofErr w:type="gramStart"/>
            <w:r w:rsidRPr="00EE4FC2">
              <w:rPr>
                <w:sz w:val="10"/>
                <w:szCs w:val="10"/>
              </w:rPr>
              <w:t>фильтров  типа</w:t>
            </w:r>
            <w:proofErr w:type="gramEnd"/>
            <w:r w:rsidRPr="00EE4FC2">
              <w:rPr>
                <w:sz w:val="10"/>
                <w:szCs w:val="10"/>
              </w:rPr>
              <w:t xml:space="preserve"> “</w:t>
            </w:r>
            <w:r w:rsidRPr="00EE4FC2">
              <w:rPr>
                <w:sz w:val="10"/>
                <w:szCs w:val="10"/>
                <w:lang w:val="en-US"/>
              </w:rPr>
              <w:t>m</w:t>
            </w:r>
            <w:r w:rsidRPr="00EE4FC2">
              <w:rPr>
                <w:sz w:val="10"/>
                <w:szCs w:val="10"/>
              </w:rPr>
              <w:t>”.</w:t>
            </w:r>
          </w:p>
          <w:p w14:paraId="7BFBBAC9" w14:textId="77777777" w:rsidR="00FE03F7" w:rsidRPr="00EE4FC2" w:rsidRDefault="00FE03F7" w:rsidP="00D75795">
            <w:pPr>
              <w:tabs>
                <w:tab w:val="num" w:pos="540"/>
                <w:tab w:val="left" w:pos="7350"/>
              </w:tabs>
              <w:spacing w:line="240" w:lineRule="auto"/>
              <w:rPr>
                <w:sz w:val="10"/>
                <w:szCs w:val="10"/>
              </w:rPr>
            </w:pPr>
            <w:r w:rsidRPr="00EE4FC2">
              <w:rPr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CBB4B11" wp14:editId="383BC5C2">
                  <wp:extent cx="1613305" cy="375062"/>
                  <wp:effectExtent l="0" t="0" r="6350" b="6350"/>
                  <wp:docPr id="2064" name="Рисунок 20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40964" cy="3814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39AA08" w14:textId="77777777" w:rsidR="00FE03F7" w:rsidRPr="00EE4FC2" w:rsidRDefault="00FE03F7" w:rsidP="00D75795">
            <w:pPr>
              <w:tabs>
                <w:tab w:val="num" w:pos="540"/>
                <w:tab w:val="left" w:pos="7350"/>
              </w:tabs>
              <w:spacing w:line="240" w:lineRule="auto"/>
              <w:rPr>
                <w:sz w:val="10"/>
                <w:szCs w:val="10"/>
              </w:rPr>
            </w:pPr>
            <w:r w:rsidRPr="00EE4FC2">
              <w:rPr>
                <w:sz w:val="10"/>
                <w:szCs w:val="10"/>
              </w:rPr>
              <w:object w:dxaOrig="1470" w:dyaOrig="1005" w14:anchorId="681E839C">
                <v:shape id="_x0000_i1048" type="#_x0000_t75" style="width:45.6pt;height:24.6pt" o:ole="">
                  <v:imagedata r:id="rId313" o:title=""/>
                </v:shape>
                <o:OLEObject Type="Embed" ProgID="Mathcad" ShapeID="_x0000_i1048" DrawAspect="Content" ObjectID="_1713529406" r:id="rId314"/>
              </w:object>
            </w:r>
            <w:r w:rsidRPr="00EE4FC2">
              <w:rPr>
                <w:sz w:val="10"/>
                <w:szCs w:val="10"/>
              </w:rPr>
              <w:t xml:space="preserve">=     </w:t>
            </w:r>
            <w:r w:rsidRPr="00EE4FC2">
              <w:rPr>
                <w:sz w:val="10"/>
                <w:szCs w:val="10"/>
              </w:rPr>
              <w:object w:dxaOrig="1155" w:dyaOrig="1005" w14:anchorId="75ABD33B">
                <v:shape id="_x0000_i1049" type="#_x0000_t75" style="width:28.8pt;height:24.6pt" o:ole="">
                  <v:imagedata r:id="rId315" o:title=""/>
                </v:shape>
                <o:OLEObject Type="Embed" ProgID="Mathcad" ShapeID="_x0000_i1049" DrawAspect="Content" ObjectID="_1713529407" r:id="rId316"/>
              </w:object>
            </w:r>
            <w:r w:rsidRPr="00EE4FC2">
              <w:rPr>
                <w:sz w:val="10"/>
                <w:szCs w:val="10"/>
              </w:rPr>
              <w:t xml:space="preserve"> </w:t>
            </w:r>
            <w:r w:rsidRPr="00EE4FC2">
              <w:rPr>
                <w:sz w:val="10"/>
                <w:szCs w:val="10"/>
              </w:rPr>
              <w:object w:dxaOrig="945" w:dyaOrig="615" w14:anchorId="5BD37D49">
                <v:shape id="_x0000_i1050" type="#_x0000_t75" style="width:38.4pt;height:24.6pt" o:ole="">
                  <v:imagedata r:id="rId317" o:title=""/>
                </v:shape>
                <o:OLEObject Type="Embed" ProgID="Mathcad" ShapeID="_x0000_i1050" DrawAspect="Content" ObjectID="_1713529408" r:id="rId318"/>
              </w:object>
            </w:r>
          </w:p>
          <w:p w14:paraId="563CB5DE" w14:textId="77777777" w:rsidR="00FE03F7" w:rsidRPr="00EE4FC2" w:rsidRDefault="00FE03F7" w:rsidP="00D75795">
            <w:pPr>
              <w:tabs>
                <w:tab w:val="num" w:pos="540"/>
                <w:tab w:val="left" w:pos="7350"/>
              </w:tabs>
              <w:spacing w:line="240" w:lineRule="auto"/>
              <w:rPr>
                <w:sz w:val="10"/>
                <w:szCs w:val="10"/>
              </w:rPr>
            </w:pPr>
            <w:r w:rsidRPr="00EE4FC2">
              <w:rPr>
                <w:sz w:val="10"/>
                <w:szCs w:val="10"/>
              </w:rPr>
              <w:object w:dxaOrig="2505" w:dyaOrig="690" w14:anchorId="5B7A474A">
                <v:shape id="_x0000_i1051" type="#_x0000_t75" style="width:90.6pt;height:24.6pt" o:ole="">
                  <v:imagedata r:id="rId319" o:title=""/>
                </v:shape>
                <o:OLEObject Type="Embed" ProgID="Mathcad" ShapeID="_x0000_i1051" DrawAspect="Content" ObjectID="_1713529409" r:id="rId320"/>
              </w:object>
            </w:r>
            <w:proofErr w:type="spellStart"/>
            <w:proofErr w:type="gramStart"/>
            <w:r w:rsidRPr="00EE4FC2">
              <w:rPr>
                <w:sz w:val="10"/>
                <w:szCs w:val="10"/>
              </w:rPr>
              <w:t>Значит,продольное</w:t>
            </w:r>
            <w:proofErr w:type="spellEnd"/>
            <w:proofErr w:type="gramEnd"/>
            <w:r w:rsidRPr="00EE4FC2">
              <w:rPr>
                <w:sz w:val="10"/>
                <w:szCs w:val="10"/>
              </w:rPr>
              <w:t xml:space="preserve"> плечо параллельно-производного звена типа </w:t>
            </w:r>
            <w:r w:rsidRPr="00EE4FC2">
              <w:rPr>
                <w:sz w:val="10"/>
                <w:szCs w:val="10"/>
                <w:lang w:val="en-US"/>
              </w:rPr>
              <w:t>m</w:t>
            </w:r>
            <w:r w:rsidRPr="00EE4FC2">
              <w:rPr>
                <w:sz w:val="10"/>
                <w:szCs w:val="10"/>
              </w:rPr>
              <w:t xml:space="preserve"> состоит из сопротивлений </w:t>
            </w:r>
            <w:r w:rsidRPr="00EE4FC2">
              <w:rPr>
                <w:sz w:val="10"/>
                <w:szCs w:val="10"/>
              </w:rPr>
              <w:object w:dxaOrig="510" w:dyaOrig="615" w14:anchorId="7D0DBFB1">
                <v:shape id="_x0000_i1052" type="#_x0000_t75" style="width:15pt;height:17.4pt" o:ole="">
                  <v:imagedata r:id="rId321" o:title=""/>
                </v:shape>
                <o:OLEObject Type="Embed" ProgID="Mathcad" ShapeID="_x0000_i1052" DrawAspect="Content" ObjectID="_1713529410" r:id="rId322"/>
              </w:object>
            </w:r>
            <w:r w:rsidRPr="00EE4FC2">
              <w:rPr>
                <w:sz w:val="10"/>
                <w:szCs w:val="10"/>
              </w:rPr>
              <w:t xml:space="preserve">И </w:t>
            </w:r>
            <w:r w:rsidRPr="00EE4FC2">
              <w:rPr>
                <w:sz w:val="10"/>
                <w:szCs w:val="10"/>
              </w:rPr>
              <w:object w:dxaOrig="660" w:dyaOrig="690" w14:anchorId="137FD307">
                <v:shape id="_x0000_i1053" type="#_x0000_t75" style="width:15.6pt;height:16.8pt" o:ole="">
                  <v:imagedata r:id="rId323" o:title=""/>
                </v:shape>
                <o:OLEObject Type="Embed" ProgID="Mathcad" ShapeID="_x0000_i1053" DrawAspect="Content" ObjectID="_1713529411" r:id="rId324"/>
              </w:object>
            </w:r>
            <w:r w:rsidRPr="00EE4FC2">
              <w:rPr>
                <w:sz w:val="10"/>
                <w:szCs w:val="10"/>
              </w:rPr>
              <w:t>,соединённых параллельно.</w:t>
            </w:r>
          </w:p>
          <w:p w14:paraId="7219F1FF" w14:textId="77777777" w:rsidR="00B273E1" w:rsidRPr="00EE4FC2" w:rsidRDefault="00FE03F7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sz w:val="10"/>
                <w:szCs w:val="10"/>
              </w:rPr>
              <w:object w:dxaOrig="2655" w:dyaOrig="945" w14:anchorId="29CF7269">
                <v:shape id="_x0000_i1054" type="#_x0000_t75" style="width:85.8pt;height:30.6pt" o:ole="">
                  <v:imagedata r:id="rId325" o:title=""/>
                </v:shape>
                <o:OLEObject Type="Embed" ProgID="Mathcad" ShapeID="_x0000_i1054" DrawAspect="Content" ObjectID="_1713529412" r:id="rId326"/>
              </w:object>
            </w:r>
          </w:p>
        </w:tc>
      </w:tr>
      <w:tr w:rsidR="00EE4FC2" w:rsidRPr="00EE4FC2" w14:paraId="58B51EA5" w14:textId="77777777" w:rsidTr="00D92165">
        <w:tc>
          <w:tcPr>
            <w:tcW w:w="3115" w:type="dxa"/>
          </w:tcPr>
          <w:p w14:paraId="1EC9F250" w14:textId="77777777" w:rsidR="00CA06A1" w:rsidRPr="00EE4FC2" w:rsidRDefault="00B273E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b/>
                <w:sz w:val="12"/>
                <w:szCs w:val="12"/>
              </w:rPr>
              <w:t xml:space="preserve">58. Однородная линия без потерь. Распределение напряжений и токов в режиме </w:t>
            </w:r>
            <w:proofErr w:type="spellStart"/>
            <w:r w:rsidRPr="00EE4FC2">
              <w:rPr>
                <w:b/>
                <w:sz w:val="12"/>
                <w:szCs w:val="12"/>
              </w:rPr>
              <w:t>к.з</w:t>
            </w:r>
            <w:proofErr w:type="spellEnd"/>
            <w:r w:rsidRPr="00EE4FC2">
              <w:rPr>
                <w:b/>
                <w:sz w:val="12"/>
                <w:szCs w:val="12"/>
              </w:rPr>
              <w:t xml:space="preserve">. и </w:t>
            </w:r>
            <w:proofErr w:type="spellStart"/>
            <w:r w:rsidRPr="00EE4FC2">
              <w:rPr>
                <w:b/>
                <w:sz w:val="12"/>
                <w:szCs w:val="12"/>
              </w:rPr>
              <w:t>х.х</w:t>
            </w:r>
            <w:proofErr w:type="spellEnd"/>
            <w:r w:rsidRPr="00EE4FC2">
              <w:rPr>
                <w:b/>
                <w:sz w:val="12"/>
                <w:szCs w:val="12"/>
              </w:rPr>
              <w:t>.</w:t>
            </w:r>
            <w:r w:rsidR="00CA06A1" w:rsidRPr="00EE4FC2">
              <w:rPr>
                <w:b/>
                <w:sz w:val="12"/>
                <w:szCs w:val="12"/>
              </w:rPr>
              <w:br/>
            </w:r>
            <w:r w:rsidR="00CA06A1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Линией без потерь называется линия, у которой первичные параметры </w:t>
            </w:r>
            <w:r w:rsidR="00CA06A1"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1664E8D5" wp14:editId="3845002E">
                  <wp:extent cx="77002" cy="82892"/>
                  <wp:effectExtent l="0" t="0" r="0" b="0"/>
                  <wp:docPr id="138" name="Рисунок 138" descr="https://www.ups-info.ru/images/landata/art-47/image12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59" descr="https://www.ups-info.ru/images/landata/art-47/image12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86" cy="8685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A06A1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 </w:t>
            </w:r>
            <w:r w:rsidR="00CA06A1"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4A24C585" wp14:editId="7FBA4CDD">
                  <wp:extent cx="99039" cy="110691"/>
                  <wp:effectExtent l="0" t="0" r="0" b="3810"/>
                  <wp:docPr id="137" name="Рисунок 137" descr="https://www.ups-info.ru/images/landata/art-47/image12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0" descr="https://www.ups-info.ru/images/landata/art-47/image12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564" cy="1135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A06A1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равны нулю. В этом случае, как было показано ранее, </w:t>
            </w:r>
            <w:r w:rsidR="00CA06A1"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923BA6A" wp14:editId="5AB33F5C">
                  <wp:extent cx="182237" cy="81815"/>
                  <wp:effectExtent l="0" t="0" r="8890" b="0"/>
                  <wp:docPr id="136" name="Рисунок 136" descr="https://www.ups-info.ru/images/landata/art-47/image12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1" descr="https://www.ups-info.ru/images/landata/art-47/image12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9010" cy="84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A06A1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 </w:t>
            </w:r>
            <w:r w:rsidR="00CA06A1"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99297DF" wp14:editId="77D90B9E">
                  <wp:extent cx="435668" cy="129941"/>
                  <wp:effectExtent l="0" t="0" r="2540" b="3810"/>
                  <wp:docPr id="135" name="Рисунок 135" descr="https://www.ups-info.ru/images/landata/art-47/image13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2" descr="https://www.ups-info.ru/images/landata/art-47/image13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2740" cy="1350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A06A1"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. Таким образом,</w:t>
            </w:r>
          </w:p>
          <w:p w14:paraId="44619F8F" w14:textId="77777777" w:rsidR="00CA06A1" w:rsidRPr="00EE4FC2" w:rsidRDefault="00CA06A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5C9FA2C9" wp14:editId="7334D28E">
                  <wp:extent cx="673768" cy="150050"/>
                  <wp:effectExtent l="0" t="0" r="0" b="2540"/>
                  <wp:docPr id="134" name="Рисунок 134" descr="https://www.ups-info.ru/images/landata/art-47/image13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3" descr="https://www.ups-info.ru/images/landata/art-47/image13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4579" cy="1569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,</w:t>
            </w:r>
          </w:p>
          <w:p w14:paraId="70330923" w14:textId="77777777" w:rsidR="00CA06A1" w:rsidRPr="00EE4FC2" w:rsidRDefault="00CA06A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откуда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4C7E941C" wp14:editId="2F04E032">
                  <wp:extent cx="433137" cy="121202"/>
                  <wp:effectExtent l="0" t="0" r="5080" b="0"/>
                  <wp:docPr id="133" name="Рисунок 133" descr="https://www.ups-info.ru/images/landata/art-47/image13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4" descr="https://www.ups-info.ru/images/landata/art-47/image13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8798" cy="12278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.Раскроем гиперболические функции от комплексного аргумента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919B8D3" wp14:editId="1AD46E9D">
                  <wp:extent cx="351322" cy="85293"/>
                  <wp:effectExtent l="0" t="0" r="0" b="0"/>
                  <wp:docPr id="132" name="Рисунок 132" descr="https://www.ups-info.ru/images/landata/art-47/image13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5" descr="https://www.ups-info.ru/images/landata/art-47/image13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5162" cy="862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:</w:t>
            </w:r>
          </w:p>
          <w:p w14:paraId="70F27BE6" w14:textId="77777777" w:rsidR="00CA06A1" w:rsidRPr="00EE4FC2" w:rsidRDefault="00CA06A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2A44F74" wp14:editId="54890DD9">
                  <wp:extent cx="1318661" cy="227624"/>
                  <wp:effectExtent l="0" t="0" r="0" b="1270"/>
                  <wp:docPr id="131" name="Рисунок 131" descr="https://www.ups-info.ru/images/landata/art-47/image13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6" descr="https://www.ups-info.ru/images/landata/art-47/image13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7212" cy="236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1880DE2" w14:textId="77777777" w:rsidR="00CA06A1" w:rsidRPr="00EE4FC2" w:rsidRDefault="00CA06A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Тогда для линии без потерь, т.е. при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8E52F93" wp14:editId="7B5EE9E6">
                  <wp:extent cx="214396" cy="96253"/>
                  <wp:effectExtent l="0" t="0" r="0" b="0"/>
                  <wp:docPr id="130" name="Рисунок 130" descr="https://www.ups-info.ru/images/landata/art-47/image13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7" descr="https://www.ups-info.ru/images/landata/art-47/image13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2644" cy="999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, имеют место соотношения: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340120C" wp14:editId="4C0102A4">
                  <wp:extent cx="822960" cy="202852"/>
                  <wp:effectExtent l="0" t="0" r="0" b="6985"/>
                  <wp:docPr id="129" name="Рисунок 129" descr="https://www.ups-info.ru/images/landata/art-47/image14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8" descr="https://www.ups-info.ru/images/landata/art-47/image14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30094" cy="204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5DCF34D5" wp14:editId="712AA565">
                  <wp:extent cx="746760" cy="176690"/>
                  <wp:effectExtent l="0" t="0" r="0" b="0"/>
                  <wp:docPr id="128" name="Рисунок 128" descr="https://www.ups-info.ru/images/landata/art-47/image14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69" descr="https://www.ups-info.ru/images/landata/art-47/image14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56066" cy="1788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.Таким образом, уравнения длинной линии в гиперболических функциях от комплексного аргумента для линии без потерь трансформируются в уравнения, записанные с использованием круговых тригонометрических функций от вещественного аргумента:</w:t>
            </w:r>
          </w:p>
          <w:tbl>
            <w:tblPr>
              <w:tblW w:w="4750" w:type="pct"/>
              <w:shd w:val="clear" w:color="auto" w:fill="FFFFFF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61"/>
              <w:gridCol w:w="193"/>
            </w:tblGrid>
            <w:tr w:rsidR="00EE4FC2" w:rsidRPr="00EE4FC2" w14:paraId="0D51F41D" w14:textId="77777777" w:rsidTr="00D92165">
              <w:trPr>
                <w:trHeight w:val="240"/>
              </w:trPr>
              <w:tc>
                <w:tcPr>
                  <w:tcW w:w="4650" w:type="pct"/>
                  <w:shd w:val="clear" w:color="auto" w:fill="FFFFFF"/>
                  <w:noWrap/>
                  <w:vAlign w:val="center"/>
                  <w:hideMark/>
                </w:tcPr>
                <w:p w14:paraId="7B895D28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  <w:r w:rsidRPr="00EE4FC2">
                    <w:rPr>
                      <w:rFonts w:eastAsia="Times New Roman" w:cstheme="minorHAnsi"/>
                      <w:noProof/>
                      <w:sz w:val="10"/>
                      <w:szCs w:val="10"/>
                      <w:lang w:eastAsia="ru-RU"/>
                    </w:rPr>
                    <w:drawing>
                      <wp:inline distT="0" distB="0" distL="0" distR="0" wp14:anchorId="0C18019D" wp14:editId="1002A97F">
                        <wp:extent cx="1169470" cy="168437"/>
                        <wp:effectExtent l="0" t="0" r="0" b="3175"/>
                        <wp:docPr id="127" name="Рисунок 127" descr="https://www.ups-info.ru/images/landata/art-47/image145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70" descr="https://www.ups-info.ru/images/landata/art-47/image145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7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204358" cy="173462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EE4FC2"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  <w:t> ;</w:t>
                  </w:r>
                </w:p>
              </w:tc>
              <w:tc>
                <w:tcPr>
                  <w:tcW w:w="350" w:type="pct"/>
                  <w:shd w:val="clear" w:color="auto" w:fill="FFFFFF"/>
                  <w:vAlign w:val="center"/>
                  <w:hideMark/>
                </w:tcPr>
                <w:p w14:paraId="5FC7C15D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  <w:r w:rsidRPr="00EE4FC2"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  <w:t>(17)</w:t>
                  </w:r>
                </w:p>
              </w:tc>
            </w:tr>
          </w:tbl>
          <w:p w14:paraId="1C0EC285" w14:textId="77777777" w:rsidR="00CA06A1" w:rsidRPr="00EE4FC2" w:rsidRDefault="00CA06A1" w:rsidP="00D75795">
            <w:pPr>
              <w:spacing w:after="0" w:line="240" w:lineRule="auto"/>
              <w:contextualSpacing/>
              <w:rPr>
                <w:rFonts w:eastAsia="Times New Roman" w:cstheme="minorHAnsi"/>
                <w:vanish/>
                <w:sz w:val="10"/>
                <w:szCs w:val="10"/>
                <w:lang w:eastAsia="ru-RU"/>
              </w:rPr>
            </w:pPr>
          </w:p>
          <w:tbl>
            <w:tblPr>
              <w:tblW w:w="4750" w:type="pct"/>
              <w:shd w:val="clear" w:color="auto" w:fill="FFFFFF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61"/>
              <w:gridCol w:w="193"/>
            </w:tblGrid>
            <w:tr w:rsidR="00EE4FC2" w:rsidRPr="00EE4FC2" w14:paraId="411365BE" w14:textId="77777777" w:rsidTr="00D92165">
              <w:trPr>
                <w:trHeight w:val="240"/>
              </w:trPr>
              <w:tc>
                <w:tcPr>
                  <w:tcW w:w="4650" w:type="pct"/>
                  <w:shd w:val="clear" w:color="auto" w:fill="FFFFFF"/>
                  <w:noWrap/>
                  <w:vAlign w:val="center"/>
                  <w:hideMark/>
                </w:tcPr>
                <w:p w14:paraId="7D4934D1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  <w:r w:rsidRPr="00EE4FC2">
                    <w:rPr>
                      <w:rFonts w:eastAsia="Times New Roman" w:cstheme="minorHAnsi"/>
                      <w:noProof/>
                      <w:sz w:val="10"/>
                      <w:szCs w:val="10"/>
                      <w:lang w:eastAsia="ru-RU"/>
                    </w:rPr>
                    <w:drawing>
                      <wp:inline distT="0" distB="0" distL="0" distR="0" wp14:anchorId="512D2F39" wp14:editId="4D797F7D">
                        <wp:extent cx="1260910" cy="222403"/>
                        <wp:effectExtent l="0" t="0" r="0" b="6350"/>
                        <wp:docPr id="126" name="Рисунок 126" descr="https://www.ups-info.ru/images/landata/art-47/image147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71" descr="https://www.ups-info.ru/images/landata/art-47/image147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38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309463" cy="23096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EE4FC2"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  <w:t> .</w:t>
                  </w:r>
                </w:p>
              </w:tc>
              <w:tc>
                <w:tcPr>
                  <w:tcW w:w="350" w:type="pct"/>
                  <w:shd w:val="clear" w:color="auto" w:fill="FFFFFF"/>
                  <w:vAlign w:val="center"/>
                  <w:hideMark/>
                </w:tcPr>
                <w:p w14:paraId="7C7C2138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  <w:r w:rsidRPr="00EE4FC2"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  <w:t>(18)</w:t>
                  </w:r>
                </w:p>
              </w:tc>
            </w:tr>
          </w:tbl>
          <w:p w14:paraId="2033025E" w14:textId="77777777" w:rsidR="00CA06A1" w:rsidRPr="00EE4FC2" w:rsidRDefault="00CA06A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Строго говоря, линия без потерь (цепь с распределенными параметрами без потерь) представляет собой идеализированный случай. Однако при выполнении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491CB9D3" wp14:editId="6E119E34">
                  <wp:extent cx="527050" cy="112516"/>
                  <wp:effectExtent l="0" t="0" r="6350" b="1905"/>
                  <wp:docPr id="125" name="Рисунок 125" descr="https://www.ups-info.ru/images/landata/art-47/image14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2" descr="https://www.ups-info.ru/images/landata/art-47/image14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5052" cy="1163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4EF26D4" wp14:editId="55B16942">
                  <wp:extent cx="572703" cy="119575"/>
                  <wp:effectExtent l="0" t="0" r="0" b="0"/>
                  <wp:docPr id="124" name="Рисунок 124" descr="https://www.ups-info.ru/images/landata/art-47/image15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3" descr="https://www.ups-info.ru/images/landata/art-47/image15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880" cy="12107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, что имеет место, например, для высокочастотных цепей, линию можно считать линией без потерь и, следовательно, описывать ее уравнениями (17) и (18</w:t>
            </w:r>
            <w:proofErr w:type="gram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).</w:t>
            </w:r>
            <w:r w:rsidRPr="00EE4FC2">
              <w:rPr>
                <w:rFonts w:eastAsia="Times New Roman" w:cstheme="minorHAnsi"/>
                <w:b/>
                <w:bCs/>
                <w:sz w:val="10"/>
                <w:szCs w:val="10"/>
                <w:lang w:eastAsia="ru-RU"/>
              </w:rPr>
              <w:t>Определение</w:t>
            </w:r>
            <w:proofErr w:type="gramEnd"/>
            <w:r w:rsidRPr="00EE4FC2">
              <w:rPr>
                <w:rFonts w:eastAsia="Times New Roman" w:cstheme="minorHAnsi"/>
                <w:b/>
                <w:bCs/>
                <w:sz w:val="10"/>
                <w:szCs w:val="10"/>
                <w:lang w:eastAsia="ru-RU"/>
              </w:rPr>
              <w:t xml:space="preserve"> параметров длинной линии из </w:t>
            </w:r>
            <w:proofErr w:type="spellStart"/>
            <w:r w:rsidRPr="00EE4FC2">
              <w:rPr>
                <w:rFonts w:eastAsia="Times New Roman" w:cstheme="minorHAnsi"/>
                <w:b/>
                <w:bCs/>
                <w:sz w:val="10"/>
                <w:szCs w:val="10"/>
                <w:lang w:eastAsia="ru-RU"/>
              </w:rPr>
              <w:t>опытовхолостого</w:t>
            </w:r>
            <w:proofErr w:type="spellEnd"/>
            <w:r w:rsidRPr="00EE4FC2">
              <w:rPr>
                <w:rFonts w:eastAsia="Times New Roman" w:cstheme="minorHAnsi"/>
                <w:b/>
                <w:bCs/>
                <w:sz w:val="10"/>
                <w:szCs w:val="10"/>
                <w:lang w:eastAsia="ru-RU"/>
              </w:rPr>
              <w:t xml:space="preserve"> хода и короткого замыкания</w:t>
            </w:r>
          </w:p>
          <w:p w14:paraId="5FEE898B" w14:textId="77777777" w:rsidR="00CA06A1" w:rsidRPr="00EE4FC2" w:rsidRDefault="00CA06A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Как и у четырехполюсников, параметры длинной линии могут быть определены из опытов холостого хода (ХХ) и короткого замыкания </w:t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lastRenderedPageBreak/>
              <w:t>(КЗ</w:t>
            </w:r>
            <w:proofErr w:type="gramStart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).При</w:t>
            </w:r>
            <w:proofErr w:type="gramEnd"/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 xml:space="preserve"> ХХ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121FE571" wp14:editId="6CB1D912">
                  <wp:extent cx="370573" cy="94153"/>
                  <wp:effectExtent l="0" t="0" r="0" b="1270"/>
                  <wp:docPr id="123" name="Рисунок 123" descr="https://www.ups-info.ru/images/landata/art-47/image09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3" descr="https://www.ups-info.ru/images/landata/art-47/image09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1933" cy="995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DE16A24" wp14:editId="4BB1E8C7">
                  <wp:extent cx="406550" cy="81815"/>
                  <wp:effectExtent l="0" t="0" r="0" b="0"/>
                  <wp:docPr id="122" name="Рисунок 122" descr="https://www.ups-info.ru/images/landata/art-47/image10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4" descr="https://www.ups-info.ru/images/landata/art-47/image10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4330" cy="8740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, откуда входное сопротивление</w:t>
            </w:r>
          </w:p>
          <w:tbl>
            <w:tblPr>
              <w:tblW w:w="4750" w:type="pct"/>
              <w:shd w:val="clear" w:color="auto" w:fill="FFFFFF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61"/>
              <w:gridCol w:w="193"/>
            </w:tblGrid>
            <w:tr w:rsidR="00EE4FC2" w:rsidRPr="00EE4FC2" w14:paraId="0E178DBF" w14:textId="77777777" w:rsidTr="00D92165">
              <w:trPr>
                <w:trHeight w:val="240"/>
              </w:trPr>
              <w:tc>
                <w:tcPr>
                  <w:tcW w:w="4650" w:type="pct"/>
                  <w:shd w:val="clear" w:color="auto" w:fill="FFFFFF"/>
                  <w:noWrap/>
                  <w:vAlign w:val="center"/>
                  <w:hideMark/>
                </w:tcPr>
                <w:p w14:paraId="5D1F7894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  <w:r w:rsidRPr="00EE4FC2">
                    <w:rPr>
                      <w:rFonts w:eastAsia="Times New Roman" w:cstheme="minorHAnsi"/>
                      <w:noProof/>
                      <w:sz w:val="10"/>
                      <w:szCs w:val="10"/>
                      <w:lang w:eastAsia="ru-RU"/>
                    </w:rPr>
                    <w:drawing>
                      <wp:inline distT="0" distB="0" distL="0" distR="0" wp14:anchorId="033C0452" wp14:editId="307E7217">
                        <wp:extent cx="709830" cy="214449"/>
                        <wp:effectExtent l="0" t="0" r="0" b="0"/>
                        <wp:docPr id="139" name="Рисунок 139" descr="https://www.ups-info.ru/images/landata/art-47/image102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35" descr="https://www.ups-info.ru/images/landata/art-47/image102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3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32684" cy="221354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EE4FC2"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  <w:t> .</w:t>
                  </w:r>
                </w:p>
              </w:tc>
              <w:tc>
                <w:tcPr>
                  <w:tcW w:w="350" w:type="pct"/>
                  <w:shd w:val="clear" w:color="auto" w:fill="FFFFFF"/>
                  <w:vAlign w:val="center"/>
                </w:tcPr>
                <w:p w14:paraId="1B61B2DD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</w:p>
              </w:tc>
            </w:tr>
          </w:tbl>
          <w:p w14:paraId="38A59A79" w14:textId="77777777" w:rsidR="00CA06A1" w:rsidRPr="00EE4FC2" w:rsidRDefault="00CA06A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При КЗ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DEBADF4" wp14:editId="557D5310">
                  <wp:extent cx="505327" cy="110287"/>
                  <wp:effectExtent l="0" t="0" r="0" b="4445"/>
                  <wp:docPr id="140" name="Рисунок 140" descr="https://www.ups-info.ru/images/landata/art-47/image10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6" descr="https://www.ups-info.ru/images/landata/art-47/image10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1275" cy="1137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43E87C88" wp14:editId="48FE4094">
                  <wp:extent cx="406318" cy="115503"/>
                  <wp:effectExtent l="0" t="0" r="0" b="0"/>
                  <wp:docPr id="141" name="Рисунок 141" descr="https://www.ups-info.ru/images/landata/art-47/image10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7" descr="https://www.ups-info.ru/images/landata/art-47/image10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9289" cy="1191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. Следовательно,</w:t>
            </w:r>
          </w:p>
          <w:tbl>
            <w:tblPr>
              <w:tblW w:w="4750" w:type="pct"/>
              <w:shd w:val="clear" w:color="auto" w:fill="FFFFFF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61"/>
              <w:gridCol w:w="193"/>
            </w:tblGrid>
            <w:tr w:rsidR="00EE4FC2" w:rsidRPr="00EE4FC2" w14:paraId="6CF5B674" w14:textId="77777777" w:rsidTr="00D92165">
              <w:trPr>
                <w:trHeight w:val="240"/>
              </w:trPr>
              <w:tc>
                <w:tcPr>
                  <w:tcW w:w="4650" w:type="pct"/>
                  <w:shd w:val="clear" w:color="auto" w:fill="FFFFFF"/>
                  <w:noWrap/>
                  <w:vAlign w:val="center"/>
                  <w:hideMark/>
                </w:tcPr>
                <w:p w14:paraId="4423F5BD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  <w:r w:rsidRPr="00EE4FC2">
                    <w:rPr>
                      <w:rFonts w:eastAsia="Times New Roman" w:cstheme="minorHAnsi"/>
                      <w:noProof/>
                      <w:sz w:val="10"/>
                      <w:szCs w:val="10"/>
                      <w:lang w:eastAsia="ru-RU"/>
                    </w:rPr>
                    <w:drawing>
                      <wp:inline distT="0" distB="0" distL="0" distR="0" wp14:anchorId="5D003911" wp14:editId="6C9A3011">
                        <wp:extent cx="690579" cy="220613"/>
                        <wp:effectExtent l="0" t="0" r="0" b="8255"/>
                        <wp:docPr id="142" name="Рисунок 142" descr="https://www.ups-info.ru/images/landata/art-47/image108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38" descr="https://www.ups-info.ru/images/landata/art-47/image108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6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703930" cy="22487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EE4FC2"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  <w:t> .</w:t>
                  </w:r>
                </w:p>
              </w:tc>
              <w:tc>
                <w:tcPr>
                  <w:tcW w:w="350" w:type="pct"/>
                  <w:shd w:val="clear" w:color="auto" w:fill="FFFFFF"/>
                  <w:vAlign w:val="center"/>
                  <w:hideMark/>
                </w:tcPr>
                <w:p w14:paraId="32972F13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  <w:r w:rsidRPr="00EE4FC2"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  <w:t>(14)</w:t>
                  </w:r>
                </w:p>
              </w:tc>
            </w:tr>
          </w:tbl>
          <w:p w14:paraId="29657614" w14:textId="77777777" w:rsidR="00CA06A1" w:rsidRPr="00EE4FC2" w:rsidRDefault="00CA06A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На основании (13) и (14)</w:t>
            </w:r>
          </w:p>
          <w:tbl>
            <w:tblPr>
              <w:tblW w:w="4750" w:type="pct"/>
              <w:shd w:val="clear" w:color="auto" w:fill="FFFFFF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61"/>
              <w:gridCol w:w="193"/>
            </w:tblGrid>
            <w:tr w:rsidR="00EE4FC2" w:rsidRPr="00EE4FC2" w14:paraId="72AB6552" w14:textId="77777777" w:rsidTr="00D92165">
              <w:trPr>
                <w:trHeight w:val="240"/>
              </w:trPr>
              <w:tc>
                <w:tcPr>
                  <w:tcW w:w="4650" w:type="pct"/>
                  <w:shd w:val="clear" w:color="auto" w:fill="FFFFFF"/>
                  <w:noWrap/>
                  <w:vAlign w:val="center"/>
                  <w:hideMark/>
                </w:tcPr>
                <w:p w14:paraId="346FB382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  <w:r w:rsidRPr="00EE4FC2">
                    <w:rPr>
                      <w:rFonts w:eastAsia="Times New Roman" w:cstheme="minorHAnsi"/>
                      <w:noProof/>
                      <w:sz w:val="10"/>
                      <w:szCs w:val="10"/>
                      <w:lang w:eastAsia="ru-RU"/>
                    </w:rPr>
                    <w:drawing>
                      <wp:inline distT="0" distB="0" distL="0" distR="0" wp14:anchorId="7232F5C8" wp14:editId="280BF25E">
                        <wp:extent cx="668956" cy="139911"/>
                        <wp:effectExtent l="0" t="0" r="0" b="0"/>
                        <wp:docPr id="143" name="Рисунок 143" descr="https://www.ups-info.ru/images/landata/art-47/image110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39" descr="https://www.ups-info.ru/images/landata/art-47/image110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7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699157" cy="146228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</w:p>
              </w:tc>
              <w:tc>
                <w:tcPr>
                  <w:tcW w:w="350" w:type="pct"/>
                  <w:shd w:val="clear" w:color="auto" w:fill="FFFFFF"/>
                  <w:vAlign w:val="center"/>
                  <w:hideMark/>
                </w:tcPr>
                <w:p w14:paraId="3C465EB0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  <w:r w:rsidRPr="00EE4FC2"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  <w:t>(15)</w:t>
                  </w:r>
                </w:p>
              </w:tc>
            </w:tr>
          </w:tbl>
          <w:p w14:paraId="345ADD65" w14:textId="77777777" w:rsidR="00CA06A1" w:rsidRPr="00EE4FC2" w:rsidRDefault="00CA06A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и</w:t>
            </w:r>
          </w:p>
          <w:p w14:paraId="1CEC4708" w14:textId="77777777" w:rsidR="00CA06A1" w:rsidRPr="00EE4FC2" w:rsidRDefault="00CA06A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D5DCB99" wp14:editId="4258A96A">
                  <wp:extent cx="434172" cy="235819"/>
                  <wp:effectExtent l="0" t="0" r="4445" b="0"/>
                  <wp:docPr id="144" name="Рисунок 144" descr="https://www.ups-info.ru/images/landata/art-47/image11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0" descr="https://www.ups-info.ru/images/landata/art-47/image11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39228" cy="2385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,</w:t>
            </w:r>
          </w:p>
          <w:p w14:paraId="2F6DC17E" w14:textId="77777777" w:rsidR="00CA06A1" w:rsidRPr="00EE4FC2" w:rsidRDefault="00CA06A1" w:rsidP="00D75795">
            <w:pPr>
              <w:shd w:val="clear" w:color="auto" w:fill="FFFFFF"/>
              <w:spacing w:after="100" w:afterAutospacing="1" w:line="240" w:lineRule="auto"/>
              <w:contextualSpacing/>
              <w:rPr>
                <w:rFonts w:eastAsia="Times New Roman" w:cstheme="minorHAnsi"/>
                <w:sz w:val="10"/>
                <w:szCs w:val="10"/>
                <w:lang w:eastAsia="ru-RU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откуда</w:t>
            </w:r>
          </w:p>
          <w:tbl>
            <w:tblPr>
              <w:tblW w:w="4750" w:type="pct"/>
              <w:shd w:val="clear" w:color="auto" w:fill="FFFFFF"/>
              <w:tblLayout w:type="fixed"/>
              <w:tblCellMar>
                <w:top w:w="15" w:type="dxa"/>
                <w:left w:w="15" w:type="dxa"/>
                <w:bottom w:w="15" w:type="dxa"/>
                <w:right w:w="15" w:type="dxa"/>
              </w:tblCellMar>
              <w:tblLook w:val="04A0" w:firstRow="1" w:lastRow="0" w:firstColumn="1" w:lastColumn="0" w:noHBand="0" w:noVBand="1"/>
            </w:tblPr>
            <w:tblGrid>
              <w:gridCol w:w="2561"/>
              <w:gridCol w:w="193"/>
            </w:tblGrid>
            <w:tr w:rsidR="00EE4FC2" w:rsidRPr="00EE4FC2" w14:paraId="06C39E1D" w14:textId="77777777" w:rsidTr="00D92165">
              <w:trPr>
                <w:trHeight w:val="240"/>
              </w:trPr>
              <w:tc>
                <w:tcPr>
                  <w:tcW w:w="4650" w:type="pct"/>
                  <w:shd w:val="clear" w:color="auto" w:fill="FFFFFF"/>
                  <w:noWrap/>
                  <w:vAlign w:val="center"/>
                  <w:hideMark/>
                </w:tcPr>
                <w:p w14:paraId="20A4D278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  <w:r w:rsidRPr="00EE4FC2">
                    <w:rPr>
                      <w:rFonts w:eastAsia="Times New Roman" w:cstheme="minorHAnsi"/>
                      <w:noProof/>
                      <w:sz w:val="10"/>
                      <w:szCs w:val="10"/>
                      <w:lang w:eastAsia="ru-RU"/>
                    </w:rPr>
                    <w:drawing>
                      <wp:inline distT="0" distB="0" distL="0" distR="0" wp14:anchorId="5E6812A9" wp14:editId="59A0BE5A">
                        <wp:extent cx="1044341" cy="481665"/>
                        <wp:effectExtent l="0" t="0" r="3810" b="0"/>
                        <wp:docPr id="145" name="Рисунок 145" descr="https://www.ups-info.ru/images/landata/art-47/image114.gif"/>
                        <wp:cNvGraphicFramePr>
                          <a:graphicFrameLocks xmlns:a="http://schemas.openxmlformats.org/drawingml/2006/main" noChangeAspect="1"/>
                        </wp:cNvGraphicFramePr>
                        <a:graphic xmlns:a="http://schemas.openxmlformats.org/drawingml/2006/main">
                          <a:graphicData uri="http://schemas.openxmlformats.org/drawingml/2006/picture">
                            <pic:pic xmlns:pic="http://schemas.openxmlformats.org/drawingml/2006/picture">
                              <pic:nvPicPr>
                                <pic:cNvPr id="0" name="Picture 1341" descr="https://www.ups-info.ru/images/landata/art-47/image114.gif"/>
                                <pic:cNvPicPr>
                                  <a:picLocks noChangeAspect="1" noChangeArrowheads="1"/>
                                </pic:cNvPicPr>
                              </pic:nvPicPr>
                              <pic:blipFill>
                                <a:blip r:embed="rId34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pic:blipFill>
                              <pic:spPr bwMode="auto">
                                <a:xfrm>
                                  <a:off x="0" y="0"/>
                                  <a:ext cx="1064033" cy="490747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</pic:spPr>
                            </pic:pic>
                          </a:graphicData>
                        </a:graphic>
                      </wp:inline>
                    </w:drawing>
                  </w:r>
                  <w:r w:rsidRPr="00EE4FC2"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  <w:t> .</w:t>
                  </w:r>
                </w:p>
              </w:tc>
              <w:tc>
                <w:tcPr>
                  <w:tcW w:w="350" w:type="pct"/>
                  <w:shd w:val="clear" w:color="auto" w:fill="FFFFFF"/>
                  <w:vAlign w:val="center"/>
                  <w:hideMark/>
                </w:tcPr>
                <w:p w14:paraId="6E2B1B4F" w14:textId="77777777" w:rsidR="00CA06A1" w:rsidRPr="00EE4FC2" w:rsidRDefault="00CA06A1" w:rsidP="00D75795">
                  <w:pPr>
                    <w:spacing w:after="0" w:line="240" w:lineRule="auto"/>
                    <w:contextualSpacing/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</w:pPr>
                  <w:r w:rsidRPr="00EE4FC2">
                    <w:rPr>
                      <w:rFonts w:eastAsia="Times New Roman" w:cstheme="minorHAnsi"/>
                      <w:sz w:val="10"/>
                      <w:szCs w:val="10"/>
                      <w:lang w:eastAsia="ru-RU"/>
                    </w:rPr>
                    <w:t>(16)</w:t>
                  </w:r>
                </w:p>
              </w:tc>
            </w:tr>
          </w:tbl>
          <w:p w14:paraId="19956E1E" w14:textId="77777777" w:rsidR="00B273E1" w:rsidRPr="00EE4FC2" w:rsidRDefault="00CA06A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Выражения (15) и (16) на основании данных эксперимента позволяют определить вторичные параметры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6B35E30" wp14:editId="2A310299">
                  <wp:extent cx="154004" cy="139006"/>
                  <wp:effectExtent l="0" t="0" r="0" b="0"/>
                  <wp:docPr id="146" name="Рисунок 146" descr="https://www.ups-info.ru/images/landata/art-47/image11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2" descr="https://www.ups-info.ru/images/landata/art-47/image11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5178" cy="1400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53D7309" wp14:editId="1172F6BD">
                  <wp:extent cx="78080" cy="101065"/>
                  <wp:effectExtent l="0" t="0" r="0" b="0"/>
                  <wp:docPr id="147" name="Рисунок 147" descr="https://www.ups-info.ru/images/landata/art-47/image11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3" descr="https://www.ups-info.ru/images/landata/art-47/image11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9642" cy="10308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линии, по которым затем могут быть рассчитаны ее первичные параметры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2707BAB" wp14:editId="3044FBC8">
                  <wp:extent cx="332071" cy="111868"/>
                  <wp:effectExtent l="0" t="0" r="0" b="2540"/>
                  <wp:docPr id="148" name="Рисунок 148" descr="https://www.ups-info.ru/images/landata/art-47/image12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4" descr="https://www.ups-info.ru/images/landata/art-47/image12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4579" cy="1127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и </w:t>
            </w:r>
            <w:r w:rsidRPr="00EE4FC2">
              <w:rPr>
                <w:rFonts w:eastAsia="Times New Roman"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17BE506" wp14:editId="690DFEF4">
                  <wp:extent cx="90872" cy="97822"/>
                  <wp:effectExtent l="0" t="0" r="4445" b="0"/>
                  <wp:docPr id="149" name="Рисунок 149" descr="https://www.ups-info.ru/images/landata/art-47/image12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5" descr="https://www.ups-info.ru/images/landata/art-47/image12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2272" cy="993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eastAsia="Times New Roman" w:cstheme="minorHAnsi"/>
                <w:sz w:val="10"/>
                <w:szCs w:val="10"/>
                <w:lang w:eastAsia="ru-RU"/>
              </w:rPr>
              <w:t> </w:t>
            </w:r>
          </w:p>
        </w:tc>
        <w:tc>
          <w:tcPr>
            <w:tcW w:w="3115" w:type="dxa"/>
          </w:tcPr>
          <w:p w14:paraId="14AE357D" w14:textId="77777777" w:rsidR="000E61D9" w:rsidRPr="00EE4FC2" w:rsidRDefault="00B273E1" w:rsidP="00D75795">
            <w:pPr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59. Совместное включение фильтров типа “</w:t>
            </w:r>
            <w:r w:rsidRPr="00EE4FC2">
              <w:rPr>
                <w:b/>
                <w:sz w:val="12"/>
                <w:szCs w:val="12"/>
                <w:lang w:val="en-US"/>
              </w:rPr>
              <w:t>k</w:t>
            </w:r>
            <w:r w:rsidRPr="00EE4FC2">
              <w:rPr>
                <w:b/>
                <w:sz w:val="12"/>
                <w:szCs w:val="12"/>
              </w:rPr>
              <w:t>” и типа “</w:t>
            </w:r>
            <w:r w:rsidRPr="00EE4FC2">
              <w:rPr>
                <w:b/>
                <w:sz w:val="12"/>
                <w:szCs w:val="12"/>
                <w:lang w:val="en-US"/>
              </w:rPr>
              <w:t>m</w:t>
            </w:r>
            <w:r w:rsidRPr="00EE4FC2">
              <w:rPr>
                <w:b/>
                <w:sz w:val="12"/>
                <w:szCs w:val="12"/>
              </w:rPr>
              <w:t>”. Режим согласования. Основные характеристики и электрическая схема.</w:t>
            </w:r>
            <w:r w:rsidR="000E61D9" w:rsidRPr="00EE4FC2">
              <w:rPr>
                <w:b/>
                <w:sz w:val="12"/>
                <w:szCs w:val="12"/>
              </w:rPr>
              <w:br/>
            </w:r>
            <w:r w:rsidR="000E61D9" w:rsidRPr="00EE4FC2">
              <w:rPr>
                <w:rFonts w:cstheme="minorHAnsi"/>
                <w:sz w:val="10"/>
                <w:szCs w:val="10"/>
                <w:shd w:val="clear" w:color="auto" w:fill="FFFFFF"/>
              </w:rPr>
              <w:t xml:space="preserve">Фильтры типа m </w:t>
            </w:r>
            <w:proofErr w:type="spellStart"/>
            <w:r w:rsidR="000E61D9" w:rsidRPr="00EE4FC2">
              <w:rPr>
                <w:rFonts w:cstheme="minorHAnsi"/>
                <w:sz w:val="10"/>
                <w:szCs w:val="10"/>
                <w:shd w:val="clear" w:color="auto" w:fill="FFFFFF"/>
              </w:rPr>
              <w:t>каскадно</w:t>
            </w:r>
            <w:proofErr w:type="spellEnd"/>
            <w:r w:rsidR="000E61D9" w:rsidRPr="00EE4FC2">
              <w:rPr>
                <w:rFonts w:cstheme="minorHAnsi"/>
                <w:sz w:val="10"/>
                <w:szCs w:val="10"/>
                <w:shd w:val="clear" w:color="auto" w:fill="FFFFFF"/>
              </w:rPr>
              <w:t xml:space="preserve"> соединяют с фильтрами типа k по принципу согласования. При этом фильтры типа m повышают затухание схемы вблизи граничных частот, а фильтры типа k обеспечивают большое затухание на других частотах полосы затухания.</w:t>
            </w:r>
            <w:r w:rsidR="000E61D9" w:rsidRPr="00EE4FC2">
              <w:rPr>
                <w:rFonts w:cstheme="minorHAnsi"/>
                <w:sz w:val="10"/>
                <w:szCs w:val="10"/>
                <w:shd w:val="clear" w:color="auto" w:fill="FFFFFF"/>
              </w:rPr>
              <w:br/>
              <w:t xml:space="preserve">Каскадное включение </w:t>
            </w:r>
            <w:r w:rsidR="000E61D9" w:rsidRPr="00EE4FC2">
              <w:rPr>
                <w:rFonts w:cstheme="minorHAnsi"/>
                <w:sz w:val="10"/>
                <w:szCs w:val="10"/>
                <w:shd w:val="clear" w:color="auto" w:fill="FFFFFF"/>
                <w:lang w:val="en-US"/>
              </w:rPr>
              <w:t>k</w:t>
            </w:r>
            <w:r w:rsidR="000E61D9" w:rsidRPr="00EE4FC2">
              <w:rPr>
                <w:rFonts w:cstheme="minorHAnsi"/>
                <w:sz w:val="10"/>
                <w:szCs w:val="10"/>
                <w:shd w:val="clear" w:color="auto" w:fill="FFFFFF"/>
              </w:rPr>
              <w:t xml:space="preserve"> и </w:t>
            </w:r>
            <w:r w:rsidR="000E61D9" w:rsidRPr="00EE4FC2">
              <w:rPr>
                <w:rFonts w:cstheme="minorHAnsi"/>
                <w:sz w:val="10"/>
                <w:szCs w:val="10"/>
                <w:shd w:val="clear" w:color="auto" w:fill="FFFFFF"/>
                <w:lang w:val="en-US"/>
              </w:rPr>
              <w:t>m</w:t>
            </w:r>
            <w:r w:rsidR="000E61D9" w:rsidRPr="00EE4FC2">
              <w:rPr>
                <w:rFonts w:cstheme="minorHAnsi"/>
                <w:sz w:val="10"/>
                <w:szCs w:val="10"/>
                <w:shd w:val="clear" w:color="auto" w:fill="FFFFFF"/>
              </w:rPr>
              <w:t xml:space="preserve"> фильтров.</w:t>
            </w:r>
          </w:p>
          <w:p w14:paraId="7A46C5E9" w14:textId="77777777" w:rsidR="00B273E1" w:rsidRPr="00EE4FC2" w:rsidRDefault="000E61D9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58FAC66F" wp14:editId="279B6A77">
                  <wp:extent cx="1735612" cy="1011662"/>
                  <wp:effectExtent l="0" t="0" r="0" b="0"/>
                  <wp:docPr id="2066" name="Рисунок 20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нимок экрана (308).png"/>
                          <pic:cNvPicPr/>
                        </pic:nvPicPr>
                        <pic:blipFill rotWithShape="1">
                          <a:blip r:embed="rId35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6276" r="12257"/>
                          <a:stretch/>
                        </pic:blipFill>
                        <pic:spPr bwMode="auto">
                          <a:xfrm>
                            <a:off x="0" y="0"/>
                            <a:ext cx="1767419" cy="103020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</w:rPr>
              <w:br/>
              <w:t> Результирующее затухание всего фильтра </w:t>
            </w:r>
            <w:r w:rsidRPr="00EE4FC2">
              <w:rPr>
                <w:rFonts w:cstheme="minorHAnsi"/>
                <w:i/>
                <w:iCs/>
                <w:sz w:val="10"/>
                <w:szCs w:val="10"/>
              </w:rPr>
              <w:t>а</w:t>
            </w:r>
            <w:r w:rsidRPr="00EE4FC2">
              <w:rPr>
                <w:rFonts w:cstheme="minorHAnsi"/>
                <w:sz w:val="10"/>
                <w:szCs w:val="10"/>
              </w:rPr>
              <w:t> равно сумме затуханий </w:t>
            </w:r>
            <w:r w:rsidRPr="00EE4FC2">
              <w:rPr>
                <w:rFonts w:cstheme="minorHAnsi"/>
                <w:i/>
                <w:iCs/>
                <w:sz w:val="10"/>
                <w:szCs w:val="10"/>
              </w:rPr>
              <w:t>т-</w:t>
            </w:r>
            <w:r w:rsidRPr="00EE4FC2">
              <w:rPr>
                <w:rFonts w:cstheme="minorHAnsi"/>
                <w:sz w:val="10"/>
                <w:szCs w:val="10"/>
              </w:rPr>
              <w:t xml:space="preserve"> 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k</w:t>
            </w:r>
            <w:r w:rsidRPr="00EE4FC2">
              <w:rPr>
                <w:rFonts w:cstheme="minorHAnsi"/>
                <w:sz w:val="10"/>
                <w:szCs w:val="10"/>
              </w:rPr>
              <w:t>-фильтров (а</w:t>
            </w:r>
            <w:r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m</w:t>
            </w:r>
            <w:r w:rsidRPr="00EE4FC2">
              <w:rPr>
                <w:rFonts w:cstheme="minorHAnsi"/>
                <w:sz w:val="10"/>
                <w:szCs w:val="10"/>
              </w:rPr>
              <w:t> и </w:t>
            </w:r>
            <w:proofErr w:type="spellStart"/>
            <w:r w:rsidRPr="00EE4FC2">
              <w:rPr>
                <w:rFonts w:cstheme="minorHAnsi"/>
                <w:i/>
                <w:iCs/>
                <w:sz w:val="10"/>
                <w:szCs w:val="10"/>
              </w:rPr>
              <w:t>а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>к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>):</w:t>
            </w:r>
            <w:r w:rsidRPr="00EE4FC2">
              <w:rPr>
                <w:rFonts w:ascii="Arial" w:hAnsi="Arial" w:cs="Arial"/>
                <w:noProof/>
                <w:sz w:val="23"/>
                <w:szCs w:val="23"/>
                <w:lang w:eastAsia="ru-RU"/>
              </w:rPr>
              <w:drawing>
                <wp:inline distT="0" distB="0" distL="0" distR="0" wp14:anchorId="10501E6A" wp14:editId="6CAB9169">
                  <wp:extent cx="351395" cy="99012"/>
                  <wp:effectExtent l="0" t="0" r="0" b="0"/>
                  <wp:docPr id="2067" name="Рисунок 2067" descr="https://studme.org/htm/img/39/4359/710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https://studme.org/htm/img/39/4359/710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2541" cy="1049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823831E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  <w:tc>
          <w:tcPr>
            <w:tcW w:w="3115" w:type="dxa"/>
          </w:tcPr>
          <w:p w14:paraId="5569D8F5" w14:textId="77777777" w:rsidR="00B273E1" w:rsidRPr="00EE4FC2" w:rsidRDefault="00B273E1" w:rsidP="00D75795">
            <w:pPr>
              <w:pStyle w:val="a6"/>
              <w:shd w:val="clear" w:color="auto" w:fill="FFFFFF"/>
              <w:spacing w:before="0" w:beforeAutospacing="0" w:after="240" w:afterAutospacing="0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60. Уравнение длинной линии в гиперболических функциях.</w:t>
            </w:r>
            <w:r w:rsidR="00B30737" w:rsidRPr="00EE4FC2">
              <w:rPr>
                <w:b/>
                <w:sz w:val="12"/>
                <w:szCs w:val="12"/>
              </w:rPr>
              <w:br/>
            </w:r>
            <w:r w:rsidR="00B30737" w:rsidRPr="00EE4FC2">
              <w:rPr>
                <w:rFonts w:asciiTheme="minorHAnsi" w:hAnsiTheme="minorHAnsi" w:cstheme="minorHAnsi"/>
                <w:b/>
                <w:noProof/>
                <w:sz w:val="10"/>
                <w:szCs w:val="10"/>
              </w:rPr>
              <w:drawing>
                <wp:inline distT="0" distB="0" distL="0" distR="0" wp14:anchorId="0CF65F3C" wp14:editId="62B03E76">
                  <wp:extent cx="1111718" cy="521970"/>
                  <wp:effectExtent l="0" t="0" r="0" b="0"/>
                  <wp:docPr id="150" name="Рисунок 1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56"/>
                          <a:srcRect l="1113" r="49682" b="4689"/>
                          <a:stretch/>
                        </pic:blipFill>
                        <pic:spPr bwMode="auto">
                          <a:xfrm>
                            <a:off x="0" y="0"/>
                            <a:ext cx="1132840" cy="53188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B30737" w:rsidRPr="00EE4FC2">
              <w:rPr>
                <w:rFonts w:asciiTheme="minorHAnsi" w:hAnsiTheme="minorHAnsi" w:cstheme="minorHAnsi"/>
                <w:sz w:val="10"/>
                <w:szCs w:val="10"/>
              </w:rPr>
              <w:t>В соответствии с (11) и (12) напряжения и токи в начале и в конце линии связаны между собой соотношениями</w:t>
            </w:r>
            <w:r w:rsidR="00B30737" w:rsidRPr="00EE4FC2">
              <w:rPr>
                <w:rFonts w:asciiTheme="minorHAnsi" w:hAnsiTheme="minorHAnsi" w:cstheme="minorHAnsi"/>
                <w:noProof/>
                <w:sz w:val="10"/>
                <w:szCs w:val="10"/>
              </w:rPr>
              <w:drawing>
                <wp:inline distT="0" distB="0" distL="0" distR="0" wp14:anchorId="1E592184" wp14:editId="5C6786F7">
                  <wp:extent cx="886125" cy="132009"/>
                  <wp:effectExtent l="0" t="0" r="0" b="1905"/>
                  <wp:docPr id="151" name="Рисунок 151" descr="https://toehelp.ru/theory/toe/lecture41/image086-2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89" descr="https://toehelp.ru/theory/toe/lecture41/image086-2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95900" cy="133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30737" w:rsidRPr="00EE4FC2">
              <w:rPr>
                <w:rFonts w:asciiTheme="minorHAnsi" w:hAnsiTheme="minorHAnsi" w:cstheme="minorHAnsi"/>
                <w:sz w:val="10"/>
                <w:szCs w:val="10"/>
              </w:rPr>
              <w:t> ;</w:t>
            </w:r>
            <w:r w:rsidR="00B30737" w:rsidRPr="00EE4FC2">
              <w:rPr>
                <w:rFonts w:asciiTheme="minorHAnsi" w:hAnsiTheme="minorHAnsi" w:cstheme="minorHAnsi"/>
                <w:noProof/>
                <w:sz w:val="10"/>
                <w:szCs w:val="10"/>
              </w:rPr>
              <w:drawing>
                <wp:inline distT="0" distB="0" distL="0" distR="0" wp14:anchorId="0AB18C8C" wp14:editId="58699007">
                  <wp:extent cx="899962" cy="301808"/>
                  <wp:effectExtent l="0" t="0" r="0" b="3175"/>
                  <wp:docPr id="152" name="Рисунок 152" descr="https://toehelp.ru/theory/toe/lecture41/image088-2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0" descr="https://toehelp.ru/theory/toe/lecture41/image088-2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9429" cy="3049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30737" w:rsidRPr="00EE4FC2">
              <w:rPr>
                <w:rFonts w:asciiTheme="minorHAnsi" w:hAnsiTheme="minorHAnsi" w:cstheme="minorHAnsi"/>
                <w:sz w:val="10"/>
                <w:szCs w:val="10"/>
              </w:rPr>
              <w:t> .Эти уравнения соответствуют уравнениям симметричного четырехполюсника, коэффициенты которого </w:t>
            </w:r>
            <w:r w:rsidR="00B30737" w:rsidRPr="00EE4FC2">
              <w:rPr>
                <w:rFonts w:asciiTheme="minorHAnsi" w:hAnsiTheme="minorHAnsi" w:cstheme="minorHAnsi"/>
                <w:noProof/>
                <w:sz w:val="10"/>
                <w:szCs w:val="10"/>
              </w:rPr>
              <w:drawing>
                <wp:inline distT="0" distB="0" distL="0" distR="0" wp14:anchorId="64C74D15" wp14:editId="4CE51816">
                  <wp:extent cx="543828" cy="138323"/>
                  <wp:effectExtent l="0" t="0" r="0" b="0"/>
                  <wp:docPr id="153" name="Рисунок 153" descr="https://toehelp.ru/theory/toe/lecture41/image090-1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1" descr="https://toehelp.ru/theory/toe/lecture41/image090-1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4188" cy="14095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30737" w:rsidRPr="00EE4FC2">
              <w:rPr>
                <w:rFonts w:asciiTheme="minorHAnsi" w:hAnsiTheme="minorHAnsi" w:cstheme="minorHAnsi"/>
                <w:sz w:val="10"/>
                <w:szCs w:val="10"/>
              </w:rPr>
              <w:t> ; </w:t>
            </w:r>
            <w:r w:rsidR="00B30737" w:rsidRPr="00EE4FC2">
              <w:rPr>
                <w:rFonts w:asciiTheme="minorHAnsi" w:hAnsiTheme="minorHAnsi" w:cstheme="minorHAnsi"/>
                <w:noProof/>
                <w:sz w:val="10"/>
                <w:szCs w:val="10"/>
              </w:rPr>
              <w:drawing>
                <wp:inline distT="0" distB="0" distL="0" distR="0" wp14:anchorId="0BD9EEB2" wp14:editId="42A6C8F4">
                  <wp:extent cx="476451" cy="133322"/>
                  <wp:effectExtent l="0" t="0" r="0" b="635"/>
                  <wp:docPr id="154" name="Рисунок 154" descr="https://toehelp.ru/theory/toe/lecture41/image092-1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2" descr="https://toehelp.ru/theory/toe/lecture41/image092-1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82274" cy="1349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30737" w:rsidRPr="00EE4FC2">
              <w:rPr>
                <w:rFonts w:asciiTheme="minorHAnsi" w:hAnsiTheme="minorHAnsi" w:cstheme="minorHAnsi"/>
                <w:sz w:val="10"/>
                <w:szCs w:val="10"/>
              </w:rPr>
              <w:t> и </w:t>
            </w:r>
            <w:r w:rsidR="00B30737" w:rsidRPr="00EE4FC2">
              <w:rPr>
                <w:rFonts w:asciiTheme="minorHAnsi" w:hAnsiTheme="minorHAnsi" w:cstheme="minorHAnsi"/>
                <w:noProof/>
                <w:sz w:val="10"/>
                <w:szCs w:val="10"/>
              </w:rPr>
              <w:drawing>
                <wp:inline distT="0" distB="0" distL="0" distR="0" wp14:anchorId="13780B84" wp14:editId="7F5E7661">
                  <wp:extent cx="447575" cy="111747"/>
                  <wp:effectExtent l="0" t="0" r="0" b="3175"/>
                  <wp:docPr id="159" name="Рисунок 159" descr="https://toehelp.ru/theory/toe/lecture41/image094-1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3" descr="https://toehelp.ru/theory/toe/lecture41/image094-1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78363" cy="1194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30737" w:rsidRPr="00EE4FC2">
              <w:rPr>
                <w:rFonts w:asciiTheme="minorHAnsi" w:hAnsiTheme="minorHAnsi" w:cstheme="minorHAnsi"/>
                <w:sz w:val="10"/>
                <w:szCs w:val="10"/>
              </w:rPr>
              <w:t> ; при этом условие </w:t>
            </w:r>
            <w:r w:rsidR="00B30737" w:rsidRPr="00EE4FC2">
              <w:rPr>
                <w:rFonts w:asciiTheme="minorHAnsi" w:hAnsiTheme="minorHAnsi" w:cstheme="minorHAnsi"/>
                <w:noProof/>
                <w:sz w:val="10"/>
                <w:szCs w:val="10"/>
              </w:rPr>
              <w:drawing>
                <wp:inline distT="0" distB="0" distL="0" distR="0" wp14:anchorId="65F0669D" wp14:editId="529D8D25">
                  <wp:extent cx="847024" cy="128561"/>
                  <wp:effectExtent l="0" t="0" r="0" b="5080"/>
                  <wp:docPr id="163" name="Рисунок 163" descr="https://toehelp.ru/theory/toe/lecture41/image096-1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94" descr="https://toehelp.ru/theory/toe/lecture41/image096-1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4228" cy="1342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B30737" w:rsidRPr="00EE4FC2">
              <w:rPr>
                <w:rFonts w:asciiTheme="minorHAnsi" w:hAnsiTheme="minorHAnsi" w:cstheme="minorHAnsi"/>
                <w:sz w:val="10"/>
                <w:szCs w:val="10"/>
              </w:rPr>
              <w:t> </w:t>
            </w:r>
            <w:proofErr w:type="spellStart"/>
            <w:r w:rsidR="00B30737" w:rsidRPr="00EE4FC2">
              <w:rPr>
                <w:rFonts w:asciiTheme="minorHAnsi" w:hAnsiTheme="minorHAnsi" w:cstheme="minorHAnsi"/>
                <w:sz w:val="10"/>
                <w:szCs w:val="10"/>
              </w:rPr>
              <w:t>выполняется.Указанное</w:t>
            </w:r>
            <w:proofErr w:type="spellEnd"/>
            <w:r w:rsidR="00B30737" w:rsidRPr="00EE4FC2">
              <w:rPr>
                <w:rFonts w:asciiTheme="minorHAnsi" w:hAnsiTheme="minorHAnsi" w:cstheme="minorHAnsi"/>
                <w:sz w:val="10"/>
                <w:szCs w:val="10"/>
              </w:rPr>
              <w:t xml:space="preserve"> означает, что к длинным линиям могут быть применены элементы теории четырехполюсников, и, следовательно, как всякий симметричный четырехполюсник, длинная линия может быть представлена симметричной Т- или П- образной схемами замещения.</w:t>
            </w:r>
          </w:p>
        </w:tc>
      </w:tr>
      <w:tr w:rsidR="00EE4FC2" w:rsidRPr="00EE4FC2" w14:paraId="1681D2C0" w14:textId="77777777" w:rsidTr="00D92165">
        <w:tc>
          <w:tcPr>
            <w:tcW w:w="3115" w:type="dxa"/>
          </w:tcPr>
          <w:p w14:paraId="37659282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61. Линия без потерь. Различные режимы работы: согласованный режим; короткое замыкание в нагрузке; холостой ход; активная несогласованная нагрузка.</w:t>
            </w:r>
            <w:r w:rsidR="000E61D9" w:rsidRPr="00EE4FC2">
              <w:rPr>
                <w:b/>
                <w:sz w:val="12"/>
                <w:szCs w:val="12"/>
              </w:rPr>
              <w:br/>
            </w:r>
            <w:r w:rsidR="000E61D9" w:rsidRPr="00EE4FC2">
              <w:rPr>
                <w:b/>
                <w:noProof/>
                <w:lang w:eastAsia="ru-RU"/>
              </w:rPr>
              <w:drawing>
                <wp:inline distT="0" distB="0" distL="0" distR="0" wp14:anchorId="013CA4CE" wp14:editId="0E8B1695">
                  <wp:extent cx="1729789" cy="1140060"/>
                  <wp:effectExtent l="0" t="0" r="3810" b="3175"/>
                  <wp:docPr id="2068" name="Рисунок 20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Снимок экрана (312).png"/>
                          <pic:cNvPicPr/>
                        </pic:nvPicPr>
                        <pic:blipFill rotWithShape="1">
                          <a:blip r:embed="rId36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24" t="20475" r="7238" b="3836"/>
                          <a:stretch/>
                        </pic:blipFill>
                        <pic:spPr bwMode="auto">
                          <a:xfrm>
                            <a:off x="0" y="0"/>
                            <a:ext cx="1748184" cy="115218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b/>
                <w:sz w:val="10"/>
                <w:szCs w:val="10"/>
              </w:rPr>
              <w:t>Режимы работы:</w:t>
            </w:r>
            <w:r w:rsidR="000E61D9" w:rsidRPr="00EE4FC2">
              <w:rPr>
                <w:rFonts w:cstheme="minorHAnsi"/>
                <w:b/>
                <w:sz w:val="10"/>
                <w:szCs w:val="10"/>
              </w:rPr>
              <w:br/>
            </w:r>
            <w:r w:rsidR="000E61D9" w:rsidRPr="00EE4FC2">
              <w:rPr>
                <w:rFonts w:cstheme="minorHAnsi"/>
                <w:sz w:val="10"/>
                <w:szCs w:val="10"/>
              </w:rPr>
              <w:t> </w:t>
            </w:r>
            <w:r w:rsidR="000E61D9" w:rsidRPr="00EE4FC2">
              <w:rPr>
                <w:rStyle w:val="a3"/>
                <w:rFonts w:cstheme="minorHAnsi"/>
                <w:sz w:val="10"/>
                <w:szCs w:val="10"/>
              </w:rPr>
              <w:t>7.1. В режиме холостого хода</w:t>
            </w:r>
            <w:r w:rsidR="000E61D9" w:rsidRPr="00EE4FC2">
              <w:rPr>
                <w:rFonts w:cstheme="minorHAnsi"/>
                <w:sz w:val="10"/>
                <w:szCs w:val="10"/>
              </w:rPr>
              <w:t xml:space="preserve">, </w:t>
            </w:r>
            <w:proofErr w:type="gramStart"/>
            <w:r w:rsidR="000E61D9" w:rsidRPr="00EE4FC2">
              <w:rPr>
                <w:rFonts w:cstheme="minorHAnsi"/>
                <w:sz w:val="10"/>
                <w:szCs w:val="10"/>
              </w:rPr>
              <w:t>то есть</w:t>
            </w:r>
            <w:proofErr w:type="gramEnd"/>
            <w:r w:rsidR="000E61D9" w:rsidRPr="00EE4FC2">
              <w:rPr>
                <w:rFonts w:cstheme="minorHAnsi"/>
                <w:sz w:val="10"/>
                <w:szCs w:val="10"/>
              </w:rPr>
              <w:t xml:space="preserve"> когда линия на конце разомкнута 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8EDF7E6" wp14:editId="2C4BE026">
                  <wp:extent cx="333630" cy="110027"/>
                  <wp:effectExtent l="0" t="0" r="0" b="4445"/>
                  <wp:docPr id="2069" name="Рисунок 2069" descr="https://www.ok-t.ru/studopediaru/baza6/3718025200312.files/image27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 descr="https://www.ok-t.ru/studopediaru/baza6/3718025200312.files/image27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63760" cy="1199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sz w:val="10"/>
                <w:szCs w:val="10"/>
              </w:rPr>
              <w:t> , 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5E2ECBA" wp14:editId="1DA098BE">
                  <wp:extent cx="276179" cy="122308"/>
                  <wp:effectExtent l="0" t="0" r="0" b="0"/>
                  <wp:docPr id="2070" name="Рисунок 2070" descr="https://www.ok-t.ru/studopediaru/baza6/3718025200312.files/image29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 descr="https://www.ok-t.ru/studopediaru/baza6/3718025200312.files/image29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92663" cy="1296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sz w:val="10"/>
                <w:szCs w:val="10"/>
              </w:rPr>
              <w:t> уравнения преобразуются в: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51061F4" wp14:editId="508A9891">
                  <wp:extent cx="902752" cy="180550"/>
                  <wp:effectExtent l="0" t="0" r="0" b="0"/>
                  <wp:docPr id="15" name="Рисунок 15" descr="https://www.ok-t.ru/studopediaru/baza6/3718025200312.files/image301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https://www.ok-t.ru/studopediaru/baza6/3718025200312.files/image301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6089" cy="19121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sz w:val="10"/>
                <w:szCs w:val="10"/>
              </w:rPr>
              <w:t> (7.7)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00BE517" wp14:editId="13608B36">
                  <wp:extent cx="902335" cy="216427"/>
                  <wp:effectExtent l="0" t="0" r="0" b="0"/>
                  <wp:docPr id="14" name="Рисунок 14" descr="https://www.ok-t.ru/studopediaru/baza6/3718025200312.files/image303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 descr="https://www.ok-t.ru/studopediaru/baza6/3718025200312.files/image303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5471" cy="2195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sz w:val="10"/>
                <w:szCs w:val="10"/>
              </w:rPr>
              <w:t xml:space="preserve"> . </w:t>
            </w:r>
            <w:r w:rsidR="000E61D9" w:rsidRPr="00EE4FC2">
              <w:rPr>
                <w:rFonts w:cstheme="minorHAnsi"/>
                <w:sz w:val="10"/>
                <w:szCs w:val="10"/>
              </w:rPr>
              <w:br/>
            </w:r>
            <w:r w:rsidR="000E61D9" w:rsidRPr="00EE4FC2">
              <w:rPr>
                <w:rStyle w:val="a3"/>
                <w:rFonts w:cstheme="minorHAnsi"/>
                <w:sz w:val="10"/>
                <w:szCs w:val="10"/>
              </w:rPr>
              <w:t>7.2. В режиме короткого замыкания</w:t>
            </w:r>
            <w:r w:rsidR="000E61D9" w:rsidRPr="00EE4FC2">
              <w:rPr>
                <w:rFonts w:cstheme="minorHAnsi"/>
                <w:sz w:val="10"/>
                <w:szCs w:val="10"/>
              </w:rPr>
              <w:t>, то есть когда линия на конце замкнута 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9C940CC" wp14:editId="38C7DC6E">
                  <wp:extent cx="291210" cy="113523"/>
                  <wp:effectExtent l="0" t="0" r="0" b="1270"/>
                  <wp:docPr id="2071" name="Рисунок 2071" descr="https://www.ok-t.ru/studopediaru/baza6/3718025200312.files/image33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https://www.ok-t.ru/studopediaru/baza6/3718025200312.files/image33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4933" cy="1227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sz w:val="10"/>
                <w:szCs w:val="10"/>
              </w:rPr>
              <w:t> , 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660276C" wp14:editId="11D554AC">
                  <wp:extent cx="281842" cy="122309"/>
                  <wp:effectExtent l="0" t="0" r="4445" b="0"/>
                  <wp:docPr id="2072" name="Рисунок 2072" descr="https://www.ok-t.ru/studopediaru/baza6/3718025200312.files/image33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 descr="https://www.ok-t.ru/studopediaru/baza6/3718025200312.files/image33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88766" cy="1253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sz w:val="10"/>
                <w:szCs w:val="10"/>
              </w:rPr>
              <w:t> </w:t>
            </w:r>
            <w:proofErr w:type="gramStart"/>
            <w:r w:rsidR="000E61D9" w:rsidRPr="00EE4FC2">
              <w:rPr>
                <w:rFonts w:cstheme="minorHAnsi"/>
                <w:sz w:val="10"/>
                <w:szCs w:val="10"/>
              </w:rPr>
              <w:t>уравнения  преобразуются</w:t>
            </w:r>
            <w:proofErr w:type="gramEnd"/>
            <w:r w:rsidR="000E61D9" w:rsidRPr="00EE4FC2">
              <w:rPr>
                <w:rFonts w:cstheme="minorHAnsi"/>
                <w:sz w:val="10"/>
                <w:szCs w:val="10"/>
              </w:rPr>
              <w:t>:</w:t>
            </w:r>
            <w:r w:rsidR="000E61D9" w:rsidRPr="00EE4FC2">
              <w:rPr>
                <w:rFonts w:cstheme="minorHAnsi"/>
                <w:sz w:val="10"/>
                <w:szCs w:val="10"/>
              </w:rPr>
              <w:br/>
              <w:t> 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401DF651" wp14:editId="587F653B">
                  <wp:extent cx="1211435" cy="727879"/>
                  <wp:effectExtent l="0" t="0" r="8255" b="0"/>
                  <wp:docPr id="2073" name="Рисунок 2073" descr="https://www.ok-t.ru/studopediaru/baza6/3718025200312.files/image34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 descr="https://www.ok-t.ru/studopediaru/baza6/3718025200312.files/image34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20981" cy="7336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sz w:val="10"/>
                <w:szCs w:val="10"/>
              </w:rPr>
              <w:t> </w:t>
            </w:r>
            <w:r w:rsidR="000E61D9" w:rsidRPr="00EE4FC2">
              <w:rPr>
                <w:rFonts w:cstheme="minorHAnsi"/>
                <w:sz w:val="10"/>
                <w:szCs w:val="10"/>
              </w:rPr>
              <w:br/>
              <w:t> </w:t>
            </w:r>
            <w:r w:rsidR="000E61D9" w:rsidRPr="00EE4FC2">
              <w:rPr>
                <w:rStyle w:val="a3"/>
                <w:rFonts w:cstheme="minorHAnsi"/>
                <w:sz w:val="10"/>
                <w:szCs w:val="10"/>
              </w:rPr>
              <w:t>7.4. Если линия нагружена на резистивное сопротивление, равное волновому</w:t>
            </w:r>
            <w:r w:rsidR="000E61D9" w:rsidRPr="00EE4FC2">
              <w:rPr>
                <w:rFonts w:cstheme="minorHAnsi"/>
                <w:sz w:val="10"/>
                <w:szCs w:val="10"/>
              </w:rPr>
              <w:t> 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A5B602D" wp14:editId="0E856CBA">
                  <wp:extent cx="489233" cy="132738"/>
                  <wp:effectExtent l="0" t="0" r="6350" b="635"/>
                  <wp:docPr id="2074" name="Рисунок 2074" descr="https://www.ok-t.ru/studopediaru/baza6/3718025200312.files/image35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 descr="https://www.ok-t.ru/studopediaru/baza6/3718025200312.files/image35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07616" cy="1377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sz w:val="10"/>
                <w:szCs w:val="10"/>
              </w:rPr>
              <w:t> , то нагрузка является согласованной. В этом случае комплексные действующие значения напряжения и тока на выходных зажимах линии связаны соотношением: 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FA8CEE6" wp14:editId="7A161149">
                  <wp:extent cx="875374" cy="147259"/>
                  <wp:effectExtent l="0" t="0" r="1270" b="5715"/>
                  <wp:docPr id="2075" name="Рисунок 2075" descr="https://www.ok-t.ru/studopediaru/baza6/3718025200312.files/image35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 descr="https://www.ok-t.ru/studopediaru/baza6/3718025200312.files/image35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07564" cy="1526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sz w:val="10"/>
                <w:szCs w:val="10"/>
              </w:rPr>
              <w:t> .</w:t>
            </w:r>
            <w:r w:rsidR="000E61D9" w:rsidRPr="00EE4FC2">
              <w:rPr>
                <w:rFonts w:cstheme="minorHAnsi"/>
                <w:sz w:val="10"/>
                <w:szCs w:val="10"/>
              </w:rPr>
              <w:br/>
            </w:r>
            <w:ins w:id="0" w:author="Unknown">
              <w:r w:rsidR="000E61D9" w:rsidRPr="00EE4FC2">
                <w:rPr>
                  <w:rFonts w:cstheme="minorHAnsi"/>
                  <w:sz w:val="10"/>
                  <w:szCs w:val="10"/>
                </w:rPr>
                <w:t>Напряжение и ток совпадают по фазе, так как в линии без потерь </w:t>
              </w:r>
              <w:proofErr w:type="spellStart"/>
              <w:r w:rsidR="000E61D9" w:rsidRPr="00EE4FC2">
                <w:rPr>
                  <w:rFonts w:cstheme="minorHAnsi"/>
                  <w:i/>
                  <w:iCs/>
                  <w:sz w:val="10"/>
                  <w:szCs w:val="10"/>
                </w:rPr>
                <w:t>Z</w:t>
              </w:r>
              <w:r w:rsidR="000E61D9" w:rsidRPr="00EE4FC2">
                <w:rPr>
                  <w:rFonts w:cstheme="minorHAnsi"/>
                  <w:i/>
                  <w:iCs/>
                  <w:sz w:val="10"/>
                  <w:szCs w:val="10"/>
                  <w:vertAlign w:val="subscript"/>
                </w:rPr>
                <w:t>в</w:t>
              </w:r>
              <w:proofErr w:type="spellEnd"/>
              <w:r w:rsidR="000E61D9" w:rsidRPr="00EE4FC2">
                <w:rPr>
                  <w:rFonts w:cstheme="minorHAnsi"/>
                  <w:sz w:val="10"/>
                  <w:szCs w:val="10"/>
                </w:rPr>
                <w:t> принимает действительное (не комплексное) значение. Коэффициент отражения </w:t>
              </w:r>
              <w:r w:rsidR="000E61D9" w:rsidRPr="00EE4FC2">
                <w:rPr>
                  <w:rFonts w:cstheme="minorHAnsi"/>
                  <w:i/>
                  <w:iCs/>
                  <w:sz w:val="10"/>
                  <w:szCs w:val="10"/>
                  <w:u w:val="single"/>
                </w:rPr>
                <w:t>n2</w:t>
              </w:r>
              <w:r w:rsidR="000E61D9" w:rsidRPr="00EE4FC2">
                <w:rPr>
                  <w:rFonts w:cstheme="minorHAnsi"/>
                  <w:i/>
                  <w:iCs/>
                  <w:sz w:val="10"/>
                  <w:szCs w:val="10"/>
                </w:rPr>
                <w:t>=0</w:t>
              </w:r>
              <w:r w:rsidR="000E61D9" w:rsidRPr="00EE4FC2">
                <w:rPr>
                  <w:rFonts w:cstheme="minorHAnsi"/>
                  <w:sz w:val="10"/>
                  <w:szCs w:val="10"/>
                </w:rPr>
                <w:t xml:space="preserve">, и в линии существует только падающая волна с неизменной </w:t>
              </w:r>
              <w:proofErr w:type="gramStart"/>
              <w:r w:rsidR="000E61D9" w:rsidRPr="00EE4FC2">
                <w:rPr>
                  <w:rFonts w:cstheme="minorHAnsi"/>
                  <w:sz w:val="10"/>
                  <w:szCs w:val="10"/>
                </w:rPr>
                <w:t xml:space="preserve">амплитудой </w:t>
              </w:r>
            </w:ins>
            <w:r w:rsidR="000E61D9" w:rsidRPr="00EE4FC2">
              <w:rPr>
                <w:rFonts w:cstheme="minorHAnsi"/>
                <w:sz w:val="10"/>
                <w:szCs w:val="10"/>
              </w:rPr>
              <w:t>.</w:t>
            </w:r>
            <w:ins w:id="1" w:author="Unknown">
              <w:r w:rsidR="000E61D9" w:rsidRPr="00EE4FC2">
                <w:rPr>
                  <w:rFonts w:cstheme="minorHAnsi"/>
                  <w:sz w:val="10"/>
                  <w:szCs w:val="10"/>
                </w:rPr>
                <w:t>Если</w:t>
              </w:r>
              <w:proofErr w:type="gramEnd"/>
              <w:r w:rsidR="000E61D9" w:rsidRPr="00EE4FC2">
                <w:rPr>
                  <w:rFonts w:cstheme="minorHAnsi"/>
                  <w:sz w:val="10"/>
                  <w:szCs w:val="10"/>
                </w:rPr>
                <w:t xml:space="preserve"> начальную фазу напряжения </w:t>
              </w:r>
            </w:ins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BA22584" wp14:editId="56860681">
                  <wp:extent cx="134144" cy="122308"/>
                  <wp:effectExtent l="0" t="0" r="0" b="0"/>
                  <wp:docPr id="2076" name="Рисунок 2076" descr="https://www.ok-t.ru/studopediaru/baza6/3718025200312.files/image289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https://www.ok-t.ru/studopediaru/baza6/3718025200312.files/image289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3462" cy="1308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ins w:id="2" w:author="Unknown">
              <w:r w:rsidR="000E61D9" w:rsidRPr="00EE4FC2">
                <w:rPr>
                  <w:rFonts w:cstheme="minorHAnsi"/>
                  <w:sz w:val="10"/>
                  <w:szCs w:val="10"/>
                </w:rPr>
                <w:t> принять равной нулю ( </w:t>
              </w:r>
            </w:ins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6EB45CA0" wp14:editId="18525732">
                  <wp:extent cx="314507" cy="134241"/>
                  <wp:effectExtent l="0" t="0" r="0" b="0"/>
                  <wp:docPr id="2077" name="Рисунок 2077" descr="https://www.ok-t.ru/studopediaru/baza6/3718025200312.files/image36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 descr="https://www.ok-t.ru/studopediaru/baza6/3718025200312.files/image36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2119" cy="1374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ins w:id="3" w:author="Unknown">
              <w:r w:rsidR="000E61D9" w:rsidRPr="00EE4FC2">
                <w:rPr>
                  <w:rFonts w:cstheme="minorHAnsi"/>
                  <w:sz w:val="10"/>
                  <w:szCs w:val="10"/>
                </w:rPr>
                <w:t> , </w:t>
              </w:r>
            </w:ins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9E7D063" wp14:editId="3D323AC9">
                  <wp:extent cx="195031" cy="116512"/>
                  <wp:effectExtent l="0" t="0" r="0" b="0"/>
                  <wp:docPr id="2078" name="Рисунок 2078" descr="https://www.ok-t.ru/studopediaru/baza6/3718025200312.files/image36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https://www.ok-t.ru/studopediaru/baza6/3718025200312.files/image36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848" cy="12237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ins w:id="4" w:author="Unknown">
              <w:r w:rsidR="000E61D9" w:rsidRPr="00EE4FC2">
                <w:rPr>
                  <w:rFonts w:cstheme="minorHAnsi"/>
                  <w:sz w:val="10"/>
                  <w:szCs w:val="10"/>
                </w:rPr>
                <w:t> ), то</w:t>
              </w:r>
            </w:ins>
            <w:r w:rsidR="000E61D9" w:rsidRPr="00EE4FC2">
              <w:rPr>
                <w:rFonts w:cstheme="minorHAnsi"/>
                <w:sz w:val="10"/>
                <w:szCs w:val="10"/>
              </w:rPr>
              <w:br/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4B05FC2C" wp14:editId="3FA804F1">
                  <wp:extent cx="1598295" cy="297028"/>
                  <wp:effectExtent l="0" t="0" r="1905" b="8255"/>
                  <wp:docPr id="2079" name="Рисунок 2079" descr="https://www.ok-t.ru/studopediaru/baza6/3718025200312.files/image366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 descr="https://www.ok-t.ru/studopediaru/baza6/3718025200312.files/image366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653744" cy="30733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ins w:id="5" w:author="Unknown">
              <w:r w:rsidR="000E61D9" w:rsidRPr="00EE4FC2">
                <w:rPr>
                  <w:rFonts w:cstheme="minorHAnsi"/>
                  <w:sz w:val="10"/>
                  <w:szCs w:val="10"/>
                </w:rPr>
                <w:t> </w:t>
              </w:r>
            </w:ins>
            <w:r w:rsidR="000E61D9" w:rsidRPr="00EE4FC2">
              <w:rPr>
                <w:rFonts w:cstheme="minorHAnsi"/>
                <w:sz w:val="10"/>
                <w:szCs w:val="10"/>
              </w:rPr>
              <w:br/>
            </w:r>
            <w:r w:rsidR="000E61D9" w:rsidRPr="00EE4FC2">
              <w:rPr>
                <w:rStyle w:val="a3"/>
                <w:rFonts w:cstheme="minorHAnsi"/>
                <w:sz w:val="10"/>
                <w:szCs w:val="10"/>
              </w:rPr>
              <w:t>7.5. При подключении несогласованной резистивной нагрузки</w:t>
            </w:r>
            <w:r w:rsidR="000E61D9" w:rsidRPr="00EE4FC2">
              <w:rPr>
                <w:rFonts w:cstheme="minorHAnsi"/>
                <w:sz w:val="10"/>
                <w:szCs w:val="10"/>
              </w:rPr>
              <w:t> 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BD26D0A" wp14:editId="42ADEA28">
                  <wp:extent cx="576596" cy="133061"/>
                  <wp:effectExtent l="0" t="0" r="0" b="635"/>
                  <wp:docPr id="32" name="Рисунок 32" descr="https://www.ok-t.ru/studopediaru/baza6/3718025200312.files/image37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7" descr="https://www.ok-t.ru/studopediaru/baza6/3718025200312.files/image37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479" cy="1411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sz w:val="10"/>
                <w:szCs w:val="10"/>
              </w:rPr>
              <w:t> действующие значения напряжения и тока на выходных зажимах линии связаны соотношением: 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4FCCBFC" wp14:editId="112A5904">
                  <wp:extent cx="980319" cy="164913"/>
                  <wp:effectExtent l="0" t="0" r="0" b="6985"/>
                  <wp:docPr id="38" name="Рисунок 38" descr="https://www.ok-t.ru/studopediaru/baza6/3718025200312.files/image37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8" descr="https://www.ok-t.ru/studopediaru/baza6/3718025200312.files/image37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36892" cy="1744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0E61D9" w:rsidRPr="00EE4FC2">
              <w:rPr>
                <w:rFonts w:cstheme="minorHAnsi"/>
                <w:sz w:val="10"/>
                <w:szCs w:val="10"/>
              </w:rPr>
              <w:t> , тогда</w:t>
            </w:r>
            <w:r w:rsidR="000E61D9" w:rsidRPr="00EE4FC2">
              <w:rPr>
                <w:rFonts w:cstheme="minorHAnsi"/>
                <w:sz w:val="10"/>
                <w:szCs w:val="10"/>
              </w:rPr>
              <w:br/>
              <w:t> </w:t>
            </w:r>
            <w:r w:rsidR="000E61D9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20A5B975" wp14:editId="10C89087">
                  <wp:extent cx="1379048" cy="465937"/>
                  <wp:effectExtent l="0" t="0" r="0" b="0"/>
                  <wp:docPr id="39" name="Рисунок 39" descr="https://www.ok-t.ru/studopediaru/baza6/3718025200312.files/image37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0" descr="https://www.ok-t.ru/studopediaru/baza6/3718025200312.files/image37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02327" cy="4738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4EB254A6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 xml:space="preserve">62. Переходные процессы в линейной электрической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 xml:space="preserve"> – цепи при отключении от источника переменного напряжения.</w:t>
            </w:r>
            <w:r w:rsidR="003F5DA1" w:rsidRPr="00EE4FC2">
              <w:rPr>
                <w:b/>
                <w:sz w:val="12"/>
                <w:szCs w:val="12"/>
              </w:rPr>
              <w:br/>
            </w:r>
            <w:r w:rsidR="00264AE2" w:rsidRPr="00EE4FC2">
              <w:rPr>
                <w:b/>
                <w:bCs/>
                <w:noProof/>
                <w:sz w:val="28"/>
                <w:szCs w:val="28"/>
                <w:lang w:eastAsia="ru-RU"/>
              </w:rPr>
              <w:drawing>
                <wp:inline distT="0" distB="0" distL="0" distR="0" wp14:anchorId="795D4868" wp14:editId="0AAFB4EC">
                  <wp:extent cx="1795991" cy="892232"/>
                  <wp:effectExtent l="0" t="0" r="0" b="3175"/>
                  <wp:docPr id="224" name="Рисунок 2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00642" cy="8945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A6652D3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  <w:tc>
          <w:tcPr>
            <w:tcW w:w="3115" w:type="dxa"/>
          </w:tcPr>
          <w:p w14:paraId="32843F6C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b/>
                <w:sz w:val="12"/>
                <w:szCs w:val="12"/>
              </w:rPr>
              <w:t>63. Возникновение режима стоячих волн в однородной линии без потерь. Распределение напряжения и тока вдоль линии в установившемся режиме. Виды нагрузки при которых возможен режим стоячих волн.</w:t>
            </w:r>
            <w:r w:rsidR="00124D32" w:rsidRPr="00EE4FC2">
              <w:rPr>
                <w:b/>
                <w:sz w:val="12"/>
                <w:szCs w:val="12"/>
              </w:rPr>
              <w:br/>
            </w:r>
            <w:r w:rsidR="00124D32" w:rsidRPr="00EE4FC2">
              <w:rPr>
                <w:rFonts w:cstheme="minorHAnsi"/>
                <w:sz w:val="10"/>
                <w:szCs w:val="10"/>
              </w:rPr>
              <w:t>Рассмотрим закон распределения действующих напряжения и тока вдоль линии без потерь.</w:t>
            </w:r>
            <w:r w:rsidR="000226F5"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Приняв в уравнениях       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U</m:t>
                          </m:r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B</m:t>
                              </m:r>
                            </m:sub>
                          </m:s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γ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'</m:t>
                                  </m:r>
                                </m:sup>
                              </m:sSup>
                            </m:sup>
                          </m:s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γ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'</m:t>
                                  </m:r>
                                </m:sup>
                              </m:sSup>
                            </m:sup>
                          </m:sSup>
                        </m:e>
                      </m:d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B</m:t>
                              </m:r>
                            </m:sub>
                          </m:sSub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I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B</m:t>
                              </m:r>
                            </m:sub>
                          </m:sSub>
                        </m:den>
                      </m:f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γ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'</m:t>
                                  </m:r>
                                </m:sup>
                              </m:sSup>
                            </m:sup>
                          </m:s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γ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'</m:t>
                                  </m:r>
                                </m:sup>
                              </m:sSup>
                            </m:sup>
                          </m:sSup>
                        </m:e>
                      </m:d>
                    </m:e>
                  </m:eqArr>
                </m:e>
              </m:d>
            </m:oMath>
            <w:r w:rsidR="00124D32" w:rsidRPr="00EE4FC2">
              <w:rPr>
                <w:rFonts w:eastAsiaTheme="minorEastAsia" w:cstheme="minorHAnsi"/>
                <w:sz w:val="10"/>
                <w:szCs w:val="10"/>
              </w:rPr>
              <w:t xml:space="preserve">        Мнимый </w:t>
            </w:r>
            <w:proofErr w:type="spellStart"/>
            <w:r w:rsidR="00124D32" w:rsidRPr="00EE4FC2">
              <w:rPr>
                <w:rFonts w:eastAsiaTheme="minorEastAsia" w:cstheme="minorHAnsi"/>
                <w:sz w:val="10"/>
                <w:szCs w:val="10"/>
              </w:rPr>
              <w:t>коэф</w:t>
            </w:r>
            <w:proofErr w:type="spellEnd"/>
            <w:r w:rsidR="00124D32" w:rsidRPr="00EE4FC2">
              <w:rPr>
                <w:rFonts w:eastAsiaTheme="minorEastAsia" w:cstheme="minorHAnsi"/>
                <w:sz w:val="10"/>
                <w:szCs w:val="10"/>
              </w:rPr>
              <w:t xml:space="preserve">-т распространения     </w:t>
            </w:r>
            <m:oMath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γ=</m:t>
              </m:r>
              <m: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jβ</m:t>
              </m:r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j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λ</m:t>
                  </m:r>
                </m:den>
              </m:f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  получим для любой точки линии на расстоянии </w:t>
            </w:r>
            <m:oMath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sup>
              </m:sSup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от конца:</w:t>
            </w:r>
            <w:r w:rsidR="000226F5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U</m:t>
                          </m:r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den>
                      </m:f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B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j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λ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'</m:t>
                                  </m:r>
                                </m:sup>
                              </m:sSup>
                            </m:sup>
                          </m:s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j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λ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'</m:t>
                                  </m:r>
                                </m:sup>
                              </m:sSup>
                            </m:sup>
                          </m:sSup>
                        </m:e>
                      </m:d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B</m:t>
                              </m:r>
                            </m:sub>
                          </m:sSub>
                        </m:den>
                      </m:f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1+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fPr>
                            <m:num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B</m:t>
                                  </m:r>
                                </m:sub>
                              </m:sSub>
                            </m:num>
                            <m:den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</m:sub>
                              </m:sSub>
                            </m:den>
                          </m:f>
                        </m:e>
                      </m:d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j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λ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'</m:t>
                                  </m:r>
                                </m:sup>
                              </m:sSup>
                            </m:sup>
                          </m:s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-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 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-</m:t>
                              </m:r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j</m:t>
                              </m:r>
                              <m:f>
                                <m:f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fPr>
                                <m:num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π</m:t>
                                  </m:r>
                                </m:num>
                                <m:den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λ</m:t>
                                  </m:r>
                                </m:den>
                              </m:f>
                              <m:sSup>
                                <m:sSup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x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'</m:t>
                                  </m:r>
                                </m:sup>
                              </m:sSup>
                            </m:sup>
                          </m:sSup>
                        </m:e>
                      </m:d>
                    </m:e>
                  </m:eqArr>
                </m:e>
              </m:d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Где </w:t>
            </w:r>
            <w:proofErr w:type="spellStart"/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>коэф</w:t>
            </w:r>
            <w:proofErr w:type="spellEnd"/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-т отражения    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 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B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B</m:t>
                      </m:r>
                    </m:sub>
                  </m:sSub>
                </m:den>
              </m:f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   предста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вляет собой в общем случае комплексную </w:t>
            </w:r>
            <w:proofErr w:type="spellStart"/>
            <w:r w:rsidR="00124D32" w:rsidRPr="00EE4FC2">
              <w:rPr>
                <w:rFonts w:cstheme="minorHAnsi"/>
                <w:sz w:val="10"/>
                <w:szCs w:val="10"/>
              </w:rPr>
              <w:t>величину.Видно</w:t>
            </w:r>
            <w:proofErr w:type="spellEnd"/>
            <w:r w:rsidR="00124D32" w:rsidRPr="00EE4FC2">
              <w:rPr>
                <w:rFonts w:cstheme="minorHAnsi"/>
                <w:sz w:val="10"/>
                <w:szCs w:val="10"/>
              </w:rPr>
              <w:t xml:space="preserve">, что комплексное напряжение в любой точке </w:t>
            </w:r>
            <m:oMath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sup>
              </m:sSup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 складывается из прямой и обратной волн напряжения, амплитуды которых находятся в соотношении 1 : |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|; в свою очередь комплексный ток равен разности падающей и отраженной волн тока с тем же соотношением </w:t>
            </w:r>
            <w:proofErr w:type="spellStart"/>
            <w:r w:rsidR="00124D32" w:rsidRPr="00EE4FC2">
              <w:rPr>
                <w:rFonts w:cstheme="minorHAnsi"/>
                <w:sz w:val="10"/>
                <w:szCs w:val="10"/>
              </w:rPr>
              <w:t>амплитуд.Точкам</w:t>
            </w:r>
            <w:proofErr w:type="spellEnd"/>
            <w:r w:rsidR="00124D32"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k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λ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den>
              </m:f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 (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k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– целое число) удовлетворяющим условию:</w:t>
            </w:r>
            <w:r w:rsidR="000226F5"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j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λ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j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λ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</m:sup>
                  </m:sSup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=1+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e>
              </m:d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   </w:t>
            </w:r>
            <w:proofErr w:type="spellStart"/>
            <w:r w:rsidR="00124D32" w:rsidRPr="00EE4FC2">
              <w:rPr>
                <w:rFonts w:cstheme="minorHAnsi"/>
                <w:sz w:val="10"/>
                <w:szCs w:val="10"/>
              </w:rPr>
              <w:t>соотв-ет</w:t>
            </w:r>
            <w:proofErr w:type="spellEnd"/>
            <w:r w:rsidR="00124D32"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max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действующее значение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="000226F5" w:rsidRPr="00EE4FC2">
              <w:rPr>
                <w:rFonts w:cstheme="minorHAnsi"/>
                <w:sz w:val="10"/>
                <w:szCs w:val="10"/>
              </w:rPr>
              <w:t xml:space="preserve">. 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На расстоянии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λ</m:t>
              </m:r>
              <m:r>
                <w:rPr>
                  <w:rFonts w:ascii="Cambria Math" w:hAnsi="Cambria Math" w:cstheme="minorHAnsi"/>
                  <w:sz w:val="10"/>
                  <w:szCs w:val="10"/>
                </w:rPr>
                <m:t>/4</m:t>
              </m:r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от этих </w:t>
            </w:r>
            <w:r w:rsidR="000226F5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23776" behindDoc="0" locked="0" layoutInCell="1" allowOverlap="1" wp14:anchorId="11BC6E05" wp14:editId="04D576B5">
                  <wp:simplePos x="0" y="0"/>
                  <wp:positionH relativeFrom="column">
                    <wp:posOffset>1012807</wp:posOffset>
                  </wp:positionH>
                  <wp:positionV relativeFrom="paragraph">
                    <wp:posOffset>6389</wp:posOffset>
                  </wp:positionV>
                  <wp:extent cx="886942" cy="944084"/>
                  <wp:effectExtent l="0" t="0" r="8890" b="8890"/>
                  <wp:wrapSquare wrapText="bothSides"/>
                  <wp:docPr id="225" name="Рисунок 225" descr="C:\Users\Dell\Pictures\Screenshots\Снимок экрана (123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Dell\Pictures\Screenshots\Снимок экрана (123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86942" cy="9440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точек </w:t>
            </w:r>
            <w:proofErr w:type="spellStart"/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>дейстсвующее</w:t>
            </w:r>
            <w:proofErr w:type="spellEnd"/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имеет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min</w:t>
            </w:r>
            <w:r w:rsidR="00124D32" w:rsidRPr="00EE4FC2">
              <w:rPr>
                <w:rFonts w:cstheme="minorHAnsi"/>
                <w:sz w:val="10"/>
                <w:szCs w:val="10"/>
              </w:rPr>
              <w:t>. При этом удовлетворяется условие: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j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λ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 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j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λ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</m:sup>
                  </m:sSup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=1-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e>
              </m:d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 .Координаты максимумов и минимумов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, являющихся многозначными функциями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 и </w:t>
            </w:r>
            <w:r w:rsidR="00124D32" w:rsidRPr="00EE4FC2">
              <w:rPr>
                <w:rFonts w:cstheme="minorHAnsi"/>
                <w:sz w:val="10"/>
                <w:szCs w:val="10"/>
              </w:rPr>
              <w:sym w:font="Symbol" w:char="F06C"/>
            </w:r>
            <w:r w:rsidR="00124D32" w:rsidRPr="00EE4FC2">
              <w:rPr>
                <w:rFonts w:cstheme="minorHAnsi"/>
                <w:sz w:val="10"/>
                <w:szCs w:val="10"/>
              </w:rPr>
              <w:t>, не зависят от времени.</w:t>
            </w:r>
            <w:r w:rsidR="000226F5"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Т. о., </w:t>
            </w:r>
            <w:r w:rsidR="00124D32" w:rsidRPr="00EE4FC2">
              <w:rPr>
                <w:rFonts w:cstheme="minorHAnsi"/>
                <w:b/>
                <w:sz w:val="10"/>
                <w:szCs w:val="10"/>
              </w:rPr>
              <w:t>кривая действующих значений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="00124D32" w:rsidRPr="00EE4FC2">
              <w:rPr>
                <w:rFonts w:cstheme="minorHAnsi"/>
                <w:b/>
                <w:sz w:val="10"/>
                <w:szCs w:val="10"/>
              </w:rPr>
              <w:t>напряжения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вдоль линии без потерь представляет собой волнообразную кривую,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max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и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min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которой чередуются. Аналогично рассуждая, </w:t>
            </w:r>
            <w:r w:rsidR="00124D32" w:rsidRPr="00EE4FC2">
              <w:rPr>
                <w:rFonts w:cstheme="minorHAnsi"/>
                <w:b/>
                <w:sz w:val="10"/>
                <w:szCs w:val="10"/>
              </w:rPr>
              <w:t>кривая действующих значений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="00124D32" w:rsidRPr="00EE4FC2">
              <w:rPr>
                <w:rFonts w:cstheme="minorHAnsi"/>
                <w:b/>
                <w:sz w:val="10"/>
                <w:szCs w:val="10"/>
              </w:rPr>
              <w:t>тока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вдоль линии без потерь представляет собой волнообразную кривую, смещенную относительно кривой действующих значений напряжения на четверть длины волны. Места максимумов напряжения совпадают с местами минимумов тока и, наоборот, минимумы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совпадают с максимумами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="00124D32" w:rsidRPr="00EE4FC2">
              <w:rPr>
                <w:rFonts w:cstheme="minorHAnsi"/>
                <w:sz w:val="10"/>
                <w:szCs w:val="10"/>
              </w:rPr>
              <w:t>.При отсутствии отраженной волны (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=0)</m:t>
              </m:r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 действующие значения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и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вдоль линии без потерь не </w:t>
            </w:r>
            <w:proofErr w:type="spellStart"/>
            <w:r w:rsidR="00124D32" w:rsidRPr="00EE4FC2">
              <w:rPr>
                <w:rFonts w:cstheme="minorHAnsi"/>
                <w:sz w:val="10"/>
                <w:szCs w:val="10"/>
              </w:rPr>
              <w:t>изменяются.Чем</w:t>
            </w:r>
            <w:proofErr w:type="spellEnd"/>
            <w:r w:rsidR="00124D32" w:rsidRPr="00EE4FC2">
              <w:rPr>
                <w:rFonts w:cstheme="minorHAnsi"/>
                <w:sz w:val="10"/>
                <w:szCs w:val="10"/>
              </w:rPr>
              <w:t xml:space="preserve">  ближе коэффициент </w:t>
            </w:r>
            <w:r w:rsidR="000226F5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24800" behindDoc="0" locked="0" layoutInCell="1" allowOverlap="1" wp14:anchorId="0C37BCC6" wp14:editId="5151A230">
                  <wp:simplePos x="0" y="0"/>
                  <wp:positionH relativeFrom="column">
                    <wp:posOffset>-64770</wp:posOffset>
                  </wp:positionH>
                  <wp:positionV relativeFrom="paragraph">
                    <wp:posOffset>1849120</wp:posOffset>
                  </wp:positionV>
                  <wp:extent cx="1135380" cy="551180"/>
                  <wp:effectExtent l="0" t="0" r="7620" b="1270"/>
                  <wp:wrapSquare wrapText="bothSides"/>
                  <wp:docPr id="226" name="Рисунок 226" descr="C:\Users\Dell\Pictures\Screenshots\Снимок экрана (125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 descr="C:\Users\Dell\Pictures\Screenshots\Снимок экрана (125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35380" cy="551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отражения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 </m:t>
              </m:r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к единицы, тем больше разница между максимумами и минимумами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(или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="00124D32" w:rsidRPr="00EE4FC2">
              <w:rPr>
                <w:rFonts w:cstheme="minorHAnsi"/>
                <w:sz w:val="10"/>
                <w:szCs w:val="10"/>
              </w:rPr>
              <w:t>).</w:t>
            </w:r>
            <w:r w:rsidR="000226F5"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При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e>
              </m:d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=1, когда амплитуда прямой и обратной волны равны, в линии устанавливаются </w:t>
            </w:r>
            <w:r w:rsidR="00124D32" w:rsidRPr="00EE4FC2">
              <w:rPr>
                <w:rFonts w:cstheme="minorHAnsi"/>
                <w:b/>
                <w:bCs/>
                <w:iCs/>
                <w:sz w:val="10"/>
                <w:szCs w:val="10"/>
                <w:u w:val="single"/>
              </w:rPr>
              <w:t>стоячие волны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напряжения и тока. На линии образуются </w:t>
            </w:r>
            <w:r w:rsidR="00124D32" w:rsidRPr="00EE4FC2">
              <w:rPr>
                <w:rFonts w:cstheme="minorHAnsi"/>
                <w:b/>
                <w:bCs/>
                <w:i/>
                <w:iCs/>
                <w:sz w:val="10"/>
                <w:szCs w:val="10"/>
              </w:rPr>
              <w:t>узлы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– точки, в которых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или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равны нулю, и </w:t>
            </w:r>
            <w:r w:rsidR="000226F5"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anchor distT="0" distB="0" distL="114300" distR="114300" simplePos="0" relativeHeight="251725824" behindDoc="0" locked="0" layoutInCell="1" allowOverlap="1" wp14:anchorId="43C7F65C" wp14:editId="694308FA">
                  <wp:simplePos x="0" y="0"/>
                  <wp:positionH relativeFrom="margin">
                    <wp:posOffset>-6994</wp:posOffset>
                  </wp:positionH>
                  <wp:positionV relativeFrom="paragraph">
                    <wp:posOffset>2268515</wp:posOffset>
                  </wp:positionV>
                  <wp:extent cx="1519555" cy="656590"/>
                  <wp:effectExtent l="0" t="0" r="4445" b="0"/>
                  <wp:wrapSquare wrapText="bothSides"/>
                  <wp:docPr id="227" name="Рисунок 227" descr="C:\Users\Dell\Pictures\Screenshots\Снимок экрана (127).png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C:\Users\Dell\Pictures\Screenshots\Снимок экрана (127).png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519555" cy="65659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124D32" w:rsidRPr="00EE4FC2">
              <w:rPr>
                <w:rFonts w:cstheme="minorHAnsi"/>
                <w:b/>
                <w:bCs/>
                <w:i/>
                <w:iCs/>
                <w:sz w:val="10"/>
                <w:szCs w:val="10"/>
              </w:rPr>
              <w:t>пучности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– точки, в которых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или </w:t>
            </w:r>
            <w:r w:rsidR="00124D32"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</w:t>
            </w:r>
            <w:proofErr w:type="spellStart"/>
            <w:r w:rsidR="00124D32" w:rsidRPr="00EE4FC2">
              <w:rPr>
                <w:rFonts w:cstheme="minorHAnsi"/>
                <w:sz w:val="10"/>
                <w:szCs w:val="10"/>
              </w:rPr>
              <w:t>максимальны.Узлы</w:t>
            </w:r>
            <w:proofErr w:type="spellEnd"/>
            <w:r w:rsidR="00124D32" w:rsidRPr="00EE4FC2">
              <w:rPr>
                <w:rFonts w:cstheme="minorHAnsi"/>
                <w:sz w:val="10"/>
                <w:szCs w:val="10"/>
              </w:rPr>
              <w:t xml:space="preserve"> напряжения совпадают с пучностями тока и, наоборот, узлы тока совпадают с пучностями напряжения. </w:t>
            </w:r>
            <w:proofErr w:type="spellStart"/>
            <w:r w:rsidR="00124D32" w:rsidRPr="00EE4FC2">
              <w:rPr>
                <w:rFonts w:cstheme="minorHAnsi"/>
                <w:sz w:val="10"/>
                <w:szCs w:val="10"/>
              </w:rPr>
              <w:t>Соотв</w:t>
            </w:r>
            <w:proofErr w:type="spellEnd"/>
            <w:r w:rsidR="00124D32" w:rsidRPr="00EE4FC2">
              <w:rPr>
                <w:rFonts w:cstheme="minorHAnsi"/>
                <w:sz w:val="10"/>
                <w:szCs w:val="10"/>
              </w:rPr>
              <w:t>-но узлы (или пучности) напряжения и тока сдвинуты на четверть длины волны друг относительно друга.</w:t>
            </w:r>
            <w:r w:rsidR="00124D32" w:rsidRPr="00EE4FC2">
              <w:rPr>
                <w:rFonts w:cstheme="minorHAnsi"/>
                <w:b/>
                <w:sz w:val="10"/>
                <w:szCs w:val="10"/>
              </w:rPr>
              <w:t>!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 Таким образом, для </w:t>
            </w:r>
            <w:r w:rsidR="00124D32" w:rsidRPr="00EE4FC2">
              <w:rPr>
                <w:rFonts w:cstheme="minorHAnsi"/>
                <w:b/>
                <w:sz w:val="10"/>
                <w:szCs w:val="10"/>
              </w:rPr>
              <w:t xml:space="preserve">выполнения условия 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b/>
                      <w:i/>
                      <w:iCs/>
                      <w:sz w:val="10"/>
                      <w:szCs w:val="1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b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n</m:t>
                      </m:r>
                    </m:e>
                    <m:sub>
                      <m:r>
                        <m:rPr>
                          <m:sty m:val="bi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e>
              </m:d>
              <m:r>
                <m:rPr>
                  <m:sty m:val="bi"/>
                </m:rPr>
                <w:rPr>
                  <w:rFonts w:ascii="Cambria Math" w:hAnsi="Cambria Math" w:cstheme="minorHAnsi"/>
                  <w:sz w:val="10"/>
                  <w:szCs w:val="10"/>
                </w:rPr>
                <m:t>=1</m:t>
              </m:r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 необходима нагрузка: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>
                <m:rPr>
                  <m:nor/>
                </m:rPr>
                <w:rPr>
                  <w:rFonts w:cstheme="minorHAnsi"/>
                  <w:i/>
                  <w:sz w:val="10"/>
                  <w:szCs w:val="10"/>
                </w:rPr>
                <w:sym w:font="Symbol" w:char="F0A5"/>
              </m:r>
            </m:oMath>
            <w:r w:rsidR="00124D32" w:rsidRPr="00EE4FC2">
              <w:rPr>
                <w:rFonts w:cstheme="minorHAnsi"/>
                <w:i/>
                <w:sz w:val="10"/>
                <w:szCs w:val="10"/>
              </w:rPr>
              <w:t xml:space="preserve"> (холостой ход)</w:t>
            </w:r>
            <w:r w:rsidR="000226F5" w:rsidRPr="00EE4FC2">
              <w:rPr>
                <w:rFonts w:cstheme="minorHAnsi"/>
                <w:i/>
                <w:sz w:val="10"/>
                <w:szCs w:val="10"/>
              </w:rPr>
              <w:t>.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>
                <m:rPr>
                  <m:nor/>
                </m:rPr>
                <w:rPr>
                  <w:rFonts w:cstheme="minorHAnsi"/>
                  <w:i/>
                  <w:sz w:val="10"/>
                  <w:szCs w:val="10"/>
                </w:rPr>
                <m:t>0</m:t>
              </m:r>
            </m:oMath>
            <w:r w:rsidR="00124D32" w:rsidRPr="00EE4FC2">
              <w:rPr>
                <w:rFonts w:cstheme="minorHAnsi"/>
                <w:i/>
                <w:sz w:val="10"/>
                <w:szCs w:val="10"/>
              </w:rPr>
              <w:t xml:space="preserve"> (короткое замыкание)</w:t>
            </w:r>
            <w:r w:rsidR="000226F5" w:rsidRPr="00EE4FC2">
              <w:rPr>
                <w:rFonts w:cstheme="minorHAnsi"/>
                <w:i/>
                <w:sz w:val="10"/>
                <w:szCs w:val="10"/>
              </w:rPr>
              <w:t>.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>
                <m:rPr>
                  <m:nor/>
                </m:rPr>
                <w:rPr>
                  <w:rFonts w:cstheme="minorHAnsi"/>
                  <w:i/>
                  <w:sz w:val="10"/>
                  <w:szCs w:val="10"/>
                </w:rPr>
                <m:t>±</m:t>
              </m:r>
              <m:r>
                <m:rPr>
                  <m:nor/>
                </m:rPr>
                <w:rPr>
                  <w:rFonts w:cstheme="minorHAnsi"/>
                  <w:i/>
                  <w:sz w:val="10"/>
                  <w:szCs w:val="10"/>
                  <w:lang w:val="en-US"/>
                </w:rPr>
                <m:t> </m:t>
              </m:r>
              <w:proofErr w:type="spellStart"/>
              <m:r>
                <m:rPr>
                  <m:nor/>
                </m:rPr>
                <w:rPr>
                  <w:rFonts w:cstheme="minorHAnsi"/>
                  <w:i/>
                  <w:sz w:val="10"/>
                  <w:szCs w:val="10"/>
                  <w:lang w:val="en-US"/>
                </w:rPr>
                <m:t>jx</m:t>
              </m:r>
            </m:oMath>
            <w:proofErr w:type="spellEnd"/>
            <w:r w:rsidR="00124D32" w:rsidRPr="00EE4FC2">
              <w:rPr>
                <w:rFonts w:cstheme="minorHAnsi"/>
                <w:i/>
                <w:sz w:val="10"/>
                <w:szCs w:val="10"/>
              </w:rPr>
              <w:t xml:space="preserve"> (реактивная нагрузка)</w:t>
            </w:r>
            <w:r w:rsidR="000226F5" w:rsidRPr="00EE4FC2">
              <w:rPr>
                <w:rFonts w:cstheme="minorHAnsi"/>
                <w:i/>
                <w:sz w:val="10"/>
                <w:szCs w:val="10"/>
              </w:rPr>
              <w:t>.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Этим условиям соответствуют стоячие волны, возникающие в линии без </w:t>
            </w:r>
            <w:proofErr w:type="spellStart"/>
            <w:r w:rsidR="00124D32" w:rsidRPr="00EE4FC2">
              <w:rPr>
                <w:rFonts w:cstheme="minorHAnsi"/>
                <w:sz w:val="10"/>
                <w:szCs w:val="10"/>
              </w:rPr>
              <w:t>потерь.Из</w:t>
            </w:r>
            <w:proofErr w:type="spellEnd"/>
            <w:r w:rsidR="00124D32" w:rsidRPr="00EE4FC2">
              <w:rPr>
                <w:rFonts w:cstheme="minorHAnsi"/>
                <w:sz w:val="10"/>
                <w:szCs w:val="10"/>
              </w:rPr>
              <w:t xml:space="preserve"> уравнений: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U</m:t>
                          </m:r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osβx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jZ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B</m:t>
                          </m:r>
                        </m:sub>
                      </m:sSub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sinβ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cosβ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j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B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sinβ</m:t>
                      </m:r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</m:e>
                  </m:eqArr>
                </m:e>
              </m:d>
            </m:oMath>
            <w:r w:rsidR="000226F5" w:rsidRPr="00EE4FC2">
              <w:rPr>
                <w:rFonts w:eastAsiaTheme="minorEastAsia" w:cstheme="minorHAnsi"/>
                <w:iCs/>
                <w:sz w:val="10"/>
                <w:szCs w:val="10"/>
              </w:rPr>
              <w:br/>
            </w:r>
            <w:r w:rsidR="00124D32" w:rsidRPr="00EE4FC2">
              <w:rPr>
                <w:rFonts w:cstheme="minorHAnsi"/>
                <w:b/>
                <w:bCs/>
                <w:sz w:val="10"/>
                <w:szCs w:val="10"/>
              </w:rPr>
              <w:t>Для холостого хода: (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b/>
                      <w:bCs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I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>
                <m:rPr>
                  <m:sty m:val="bi"/>
                </m:rP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0</m:t>
              </m:r>
              <m:r>
                <m:rPr>
                  <m:sty m:val="bi"/>
                </m:rPr>
                <w:rPr>
                  <w:rFonts w:ascii="Cambria Math" w:hAnsi="Cambria Math" w:cstheme="minorHAnsi"/>
                  <w:sz w:val="10"/>
                  <w:szCs w:val="10"/>
                </w:rPr>
                <m:t>)</m:t>
              </m:r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U</m:t>
                          </m:r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cos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λ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j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 w:cstheme="minorHAnsi"/>
                                      <w:i/>
                                      <w:iCs/>
                                      <w:sz w:val="10"/>
                                      <w:szCs w:val="10"/>
                                      <w:lang w:val="en-US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  <w:lang w:val="en-US"/>
                                    </w:rPr>
                                    <m:t>U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 w:cstheme="minorHAnsi"/>
                                      <w:sz w:val="10"/>
                                      <w:szCs w:val="10"/>
                                    </w:rPr>
                                    <m:t>2</m:t>
                                  </m:r>
                                </m:sub>
                              </m:sSub>
                            </m:e>
                          </m:acc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B</m:t>
                              </m:r>
                            </m:sub>
                          </m:sSub>
                        </m:den>
                      </m:f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sin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λ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</m:e>
                  </m:eqArr>
                </m:e>
              </m:d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 Узлы напряжения находятся в точках, для которых</w:t>
            </w:r>
            <w:r w:rsidR="00124D32" w:rsidRPr="00EE4FC2">
              <w:rPr>
                <w:rFonts w:eastAsiaTheme="minorEastAsia" w:cstheme="minorHAnsi"/>
                <w:sz w:val="10"/>
                <w:szCs w:val="10"/>
              </w:rPr>
              <w:t xml:space="preserve">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cos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λ</m:t>
                  </m:r>
                </m:den>
              </m:f>
              <m:sSup>
                <m:s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=0    или     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2π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λ</m:t>
                  </m:r>
                </m:den>
              </m:f>
              <m:sSubSup>
                <m:sSubSup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узла 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'</m:t>
                  </m:r>
                </m:sup>
              </m:sSubSup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=       =   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π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+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n-US"/>
                </w:rPr>
                <m:t>k</m:t>
              </m:r>
              <m:r>
                <w:rPr>
                  <w:rFonts w:ascii="Cambria Math" w:hAnsi="Cambria Math" w:cstheme="minorHAnsi"/>
                  <w:sz w:val="10"/>
                  <w:szCs w:val="10"/>
                  <w:lang w:val="el-GR"/>
                </w:rPr>
                <m:t>π</m:t>
              </m:r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, откуда </w:t>
            </w:r>
            <m:oMath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узла 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'</m:t>
                  </m:r>
                </m:sup>
              </m:sSubSup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1+2</m:t>
                  </m: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4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λ</m:t>
              </m:r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Пучности напряжения </w:t>
            </w:r>
            <w:r w:rsidR="00124D32" w:rsidRPr="00EE4FC2">
              <w:rPr>
                <w:rFonts w:cstheme="minorHAnsi"/>
                <w:sz w:val="10"/>
                <w:szCs w:val="10"/>
              </w:rPr>
              <w:t xml:space="preserve">находятся в точках, для которых </w:t>
            </w:r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</w:t>
            </w:r>
            <m:oMath>
              <m: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cos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π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λ</m:t>
                  </m:r>
                </m:den>
              </m:f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'</m:t>
                  </m:r>
                </m:sup>
              </m:sSup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=±1</m:t>
              </m:r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или         </w:t>
            </w:r>
            <m:oMath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2π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λ</m:t>
                  </m:r>
                </m:den>
              </m:f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пуч 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>
                <m:rPr>
                  <m:sty m:val="p"/>
                </m:rP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k</m:t>
              </m:r>
              <m:r>
                <w:rPr>
                  <w:rFonts w:ascii="Cambria Math" w:eastAsiaTheme="minorEastAsia" w:hAnsi="Cambria Math" w:cstheme="minorHAnsi"/>
                  <w:sz w:val="10"/>
                  <w:szCs w:val="10"/>
                  <w:lang w:val="el-GR"/>
                </w:rPr>
                <m:t>π</m:t>
              </m:r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, откуда </w:t>
            </w:r>
            <m:oMath>
              <m:sSubSup>
                <m:sSub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пучн </m:t>
                  </m:r>
                </m:sub>
                <m:sup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'</m:t>
                  </m:r>
                </m:sup>
              </m:sSubSup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λ</m:t>
              </m:r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>.</w:t>
            </w:r>
            <w:r w:rsidR="000226F5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</w:t>
            </w:r>
            <w:r w:rsidR="000226F5" w:rsidRPr="00EE4FC2">
              <w:rPr>
                <w:rFonts w:eastAsiaTheme="minorEastAsia" w:cstheme="minorHAnsi"/>
                <w:b/>
                <w:bCs/>
                <w:iCs/>
                <w:sz w:val="10"/>
                <w:szCs w:val="10"/>
              </w:rPr>
              <w:t>Для короткого замыкания: (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b/>
                      <w:bCs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U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2</m:t>
                  </m:r>
                </m:sub>
              </m:sSub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>
                <m:rPr>
                  <m:sty m:val="bi"/>
                </m:rP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0</m:t>
              </m:r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 </w:t>
            </w:r>
            <m:oMath>
              <m:d>
                <m:dPr>
                  <m:begChr m:val="{"/>
                  <m:endChr m:val=""/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dPr>
                <m:e>
                  <m:eqArr>
                    <m:eqArr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eqArr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U</m:t>
                          </m:r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j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B</m:t>
                          </m:r>
                        </m:sub>
                      </m:sSub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sin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λ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</m:e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I</m:t>
                          </m:r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=</m:t>
                      </m:r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iCs/>
                                  <w:sz w:val="10"/>
                                  <w:szCs w:val="10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cos</m:t>
                      </m:r>
                      <m:f>
                        <m:f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π</m:t>
                          </m:r>
                        </m:num>
                        <m:den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λ</m:t>
                          </m:r>
                        </m:den>
                      </m:f>
                      <m:sSup>
                        <m:sSup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'</m:t>
                          </m:r>
                        </m:sup>
                      </m:sSup>
                    </m:e>
                  </m:eqArr>
                </m:e>
              </m:d>
            </m:oMath>
            <w:r w:rsidR="00124D32" w:rsidRPr="00EE4FC2">
              <w:rPr>
                <w:rFonts w:cstheme="minorHAnsi"/>
                <w:sz w:val="10"/>
                <w:szCs w:val="10"/>
              </w:rPr>
              <w:t xml:space="preserve"> Пучности напряжения и узлы тока:            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=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  <w:lang w:val="en-US"/>
                        </w:rPr>
                        <m:t>k</m:t>
                      </m:r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+1</m:t>
                      </m:r>
                    </m:e>
                  </m:d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λ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4</m:t>
                      </m:r>
                    </m:den>
                  </m:f>
                </m:e>
              </m:d>
            </m:oMath>
            <w:r w:rsidR="00124D32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 </w:t>
            </w:r>
            <w:r w:rsidR="00124D32" w:rsidRPr="00EE4FC2">
              <w:rPr>
                <w:rFonts w:eastAsiaTheme="minorEastAsia" w:cstheme="minorHAnsi"/>
                <w:sz w:val="10"/>
                <w:szCs w:val="10"/>
              </w:rPr>
              <w:t xml:space="preserve">Узлы напряжения и пучности тока: </w:t>
            </w:r>
            <m:oMath>
              <m:d>
                <m:dPr>
                  <m:begChr m:val="["/>
                  <m:endChr m:val="]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'</m:t>
                      </m:r>
                    </m:sup>
                  </m:sSup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=</m:t>
                  </m:r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  <w:lang w:val="en-US"/>
                    </w:rPr>
                    <m:t>k</m:t>
                  </m:r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λ</m:t>
                      </m:r>
                    </m:num>
                    <m:den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den>
                  </m:f>
                </m:e>
              </m:d>
            </m:oMath>
            <w:r w:rsidR="000226F5" w:rsidRPr="00EE4FC2">
              <w:rPr>
                <w:rFonts w:eastAsiaTheme="minorEastAsia" w:cstheme="minorHAnsi"/>
                <w:iCs/>
                <w:sz w:val="10"/>
                <w:szCs w:val="10"/>
              </w:rPr>
              <w:t xml:space="preserve">. </w:t>
            </w:r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Наличие хотя бы самых малых потерь, приводит к тому, что </w:t>
            </w:r>
            <w:r w:rsidR="000226F5" w:rsidRPr="00EE4FC2">
              <w:rPr>
                <w:rFonts w:eastAsiaTheme="minorEastAsia" w:cstheme="minorHAnsi"/>
                <w:sz w:val="10"/>
                <w:szCs w:val="10"/>
                <w:lang w:val="en-US"/>
              </w:rPr>
              <w:t>U</w:t>
            </w:r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и </w:t>
            </w:r>
            <w:r w:rsidR="000226F5" w:rsidRPr="00EE4FC2">
              <w:rPr>
                <w:rFonts w:eastAsiaTheme="minorEastAsia" w:cstheme="minorHAnsi"/>
                <w:sz w:val="10"/>
                <w:szCs w:val="10"/>
                <w:lang w:val="en-US"/>
              </w:rPr>
              <w:t>I</w:t>
            </w:r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не снижаются до нуля, а достигают каких-то малых величин в точках, </w:t>
            </w:r>
            <w:proofErr w:type="spellStart"/>
            <w:r w:rsidR="000226F5" w:rsidRPr="00EE4FC2">
              <w:rPr>
                <w:rFonts w:eastAsiaTheme="minorEastAsia" w:cstheme="minorHAnsi"/>
                <w:sz w:val="10"/>
                <w:szCs w:val="10"/>
              </w:rPr>
              <w:t>соотв-щих</w:t>
            </w:r>
            <w:proofErr w:type="spellEnd"/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</w:t>
            </w:r>
            <w:proofErr w:type="spellStart"/>
            <w:r w:rsidR="000226F5" w:rsidRPr="00EE4FC2">
              <w:rPr>
                <w:rFonts w:eastAsiaTheme="minorEastAsia" w:cstheme="minorHAnsi"/>
                <w:sz w:val="10"/>
                <w:szCs w:val="10"/>
              </w:rPr>
              <w:t>узлам.В</w:t>
            </w:r>
            <w:proofErr w:type="spellEnd"/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случае стоячих волн мощность в узлах </w:t>
            </w:r>
            <w:r w:rsidR="000226F5" w:rsidRPr="00EE4FC2">
              <w:rPr>
                <w:rFonts w:eastAsiaTheme="minorEastAsia" w:cstheme="minorHAnsi"/>
                <w:sz w:val="10"/>
                <w:szCs w:val="10"/>
                <w:lang w:val="en-US"/>
              </w:rPr>
              <w:t>U</w:t>
            </w:r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и </w:t>
            </w:r>
            <w:r w:rsidR="000226F5" w:rsidRPr="00EE4FC2">
              <w:rPr>
                <w:rFonts w:eastAsiaTheme="minorEastAsia" w:cstheme="minorHAnsi"/>
                <w:sz w:val="10"/>
                <w:szCs w:val="10"/>
                <w:lang w:val="en-US"/>
              </w:rPr>
              <w:t>I</w:t>
            </w:r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равна нулю, в остальных точках имеет место только реактивная мощность, происходит обмен </w:t>
            </w:r>
            <w:proofErr w:type="spellStart"/>
            <w:r w:rsidR="000226F5" w:rsidRPr="00EE4FC2">
              <w:rPr>
                <w:rFonts w:eastAsiaTheme="minorEastAsia" w:cstheme="minorHAnsi"/>
                <w:sz w:val="10"/>
                <w:szCs w:val="10"/>
              </w:rPr>
              <w:t>энергией.Если</w:t>
            </w:r>
            <w:proofErr w:type="spellEnd"/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в линии есть потери </w:t>
            </w:r>
            <w:r w:rsidR="000226F5" w:rsidRPr="00EE4FC2">
              <w:rPr>
                <w:rFonts w:eastAsiaTheme="minorEastAsia" w:cstheme="minorHAnsi"/>
                <w:sz w:val="10"/>
                <w:szCs w:val="10"/>
              </w:rPr>
              <w:lastRenderedPageBreak/>
              <w:t xml:space="preserve">или приемник потребляет активную мощность, то узлы исчезают, амплитуда прямой волны превышает амплитуду обратной, след-но происходит процесс передачи энергии вдоль </w:t>
            </w:r>
            <w:proofErr w:type="spellStart"/>
            <w:r w:rsidR="000226F5" w:rsidRPr="00EE4FC2">
              <w:rPr>
                <w:rFonts w:eastAsiaTheme="minorEastAsia" w:cstheme="minorHAnsi"/>
                <w:sz w:val="10"/>
                <w:szCs w:val="10"/>
              </w:rPr>
              <w:t>линии.Для</w:t>
            </w:r>
            <w:proofErr w:type="spellEnd"/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количественной оценки степени согласования линии с нагрузкой используется </w:t>
            </w:r>
            <w:r w:rsidR="000226F5" w:rsidRPr="00EE4FC2">
              <w:rPr>
                <w:rFonts w:eastAsiaTheme="minorEastAsia" w:cstheme="minorHAnsi"/>
                <w:b/>
                <w:bCs/>
                <w:i/>
                <w:iCs/>
                <w:sz w:val="10"/>
                <w:szCs w:val="10"/>
              </w:rPr>
              <w:t>коэффициент бегущей волны</w:t>
            </w:r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, под которым понимается отношение минимума кривой распределения </w:t>
            </w:r>
            <w:r w:rsidR="000226F5" w:rsidRPr="00EE4FC2">
              <w:rPr>
                <w:rFonts w:eastAsiaTheme="minorEastAsia" w:cstheme="minorHAnsi"/>
                <w:sz w:val="10"/>
                <w:szCs w:val="10"/>
                <w:lang w:val="en-US"/>
              </w:rPr>
              <w:t>U</w:t>
            </w:r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или </w:t>
            </w:r>
            <w:r w:rsidR="000226F5" w:rsidRPr="00EE4FC2">
              <w:rPr>
                <w:rFonts w:eastAsiaTheme="minorEastAsia" w:cstheme="minorHAnsi"/>
                <w:sz w:val="10"/>
                <w:szCs w:val="10"/>
                <w:lang w:val="en-US"/>
              </w:rPr>
              <w:t>I</w:t>
            </w:r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к максимуму той же величины.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К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Б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min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max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min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max</m:t>
                      </m:r>
                    </m:sub>
                  </m:sSub>
                </m:den>
              </m:f>
            </m:oMath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            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К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Б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1-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d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1+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d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min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max</m:t>
                      </m:r>
                    </m:sub>
                  </m:sSub>
                </m:den>
              </m:f>
            </m:oMath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           отсюда:</w:t>
            </w:r>
            <m:oMath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Б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К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Б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>
                <w:rPr>
                  <w:rFonts w:ascii="Cambria Math" w:eastAsiaTheme="minorEastAsia" w:hAnsi="Cambria Math" w:cstheme="minorHAnsi"/>
                  <w:sz w:val="10"/>
                  <w:szCs w:val="10"/>
                  <w:lang w:val="en-US"/>
                </w:rPr>
                <m:t> 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sz w:val="10"/>
                      <w:szCs w:val="10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min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max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  <w:lang w:val="en-US"/>
                        </w:rPr>
                        <m:t>min</m:t>
                      </m:r>
                    </m:sub>
                  </m:sSub>
                </m:den>
              </m:f>
            </m:oMath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В реальных условиях коэффициент бегущей волны не ниже </w:t>
            </w:r>
            <m:oMath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0,5÷0,6</m:t>
              </m:r>
            </m:oMath>
          </w:p>
        </w:tc>
      </w:tr>
      <w:tr w:rsidR="00EE4FC2" w:rsidRPr="00F53B08" w14:paraId="60B24DDC" w14:textId="77777777" w:rsidTr="00D92165">
        <w:tc>
          <w:tcPr>
            <w:tcW w:w="3115" w:type="dxa"/>
          </w:tcPr>
          <w:p w14:paraId="0D7ED24A" w14:textId="77777777" w:rsidR="00B273E1" w:rsidRPr="00EE4FC2" w:rsidRDefault="000226F5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noProof/>
                <w:lang w:eastAsia="ru-RU"/>
              </w:rPr>
              <w:lastRenderedPageBreak/>
              <w:drawing>
                <wp:anchor distT="0" distB="0" distL="114300" distR="114300" simplePos="0" relativeHeight="251727872" behindDoc="0" locked="0" layoutInCell="1" allowOverlap="1" wp14:anchorId="4BBC4BB1" wp14:editId="11B09C39">
                  <wp:simplePos x="0" y="0"/>
                  <wp:positionH relativeFrom="column">
                    <wp:posOffset>17780</wp:posOffset>
                  </wp:positionH>
                  <wp:positionV relativeFrom="paragraph">
                    <wp:posOffset>447040</wp:posOffset>
                  </wp:positionV>
                  <wp:extent cx="1502560" cy="1361145"/>
                  <wp:effectExtent l="0" t="0" r="2540" b="0"/>
                  <wp:wrapTight wrapText="bothSides">
                    <wp:wrapPolygon edited="0">
                      <wp:start x="0" y="0"/>
                      <wp:lineTo x="0" y="21167"/>
                      <wp:lineTo x="21363" y="21167"/>
                      <wp:lineTo x="21363" y="0"/>
                      <wp:lineTo x="0" y="0"/>
                    </wp:wrapPolygon>
                  </wp:wrapTight>
                  <wp:docPr id="237" name="Рисунок 237" descr="https://sun9-64.userapi.com/impg/8oLgYUpgfuXay8vCMJFnAhdFMxOYoxgLOk_peg/a3XEee4vk6c.jpg?size=1600x1466&amp;quality=96&amp;sign=775dbbdb1cf030d105065da7a88724cb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Рисунок 6" descr="https://sun9-64.userapi.com/impg/8oLgYUpgfuXay8vCMJFnAhdFMxOYoxgLOk_peg/a3XEee4vk6c.jpg?size=1600x1466&amp;quality=96&amp;sign=775dbbdb1cf030d105065da7a88724cb&amp;type=album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8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1082"/>
                          <a:stretch/>
                        </pic:blipFill>
                        <pic:spPr bwMode="auto">
                          <a:xfrm>
                            <a:off x="0" y="0"/>
                            <a:ext cx="1502560" cy="13611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273E1" w:rsidRPr="00EE4FC2">
              <w:rPr>
                <w:b/>
                <w:sz w:val="12"/>
                <w:szCs w:val="12"/>
              </w:rPr>
              <w:t xml:space="preserve">64. Расчет переходных процессов классическим методом в </w:t>
            </w:r>
            <w:r w:rsidR="00B273E1" w:rsidRPr="00EE4FC2">
              <w:rPr>
                <w:b/>
                <w:sz w:val="12"/>
                <w:szCs w:val="12"/>
                <w:lang w:val="en-US"/>
              </w:rPr>
              <w:t>r</w:t>
            </w:r>
            <w:r w:rsidR="00B273E1" w:rsidRPr="00EE4FC2">
              <w:rPr>
                <w:b/>
                <w:sz w:val="12"/>
                <w:szCs w:val="12"/>
              </w:rPr>
              <w:t xml:space="preserve">, </w:t>
            </w:r>
            <w:r w:rsidR="00B273E1" w:rsidRPr="00EE4FC2">
              <w:rPr>
                <w:b/>
                <w:sz w:val="12"/>
                <w:szCs w:val="12"/>
                <w:lang w:val="en-US"/>
              </w:rPr>
              <w:t>L</w:t>
            </w:r>
            <w:r w:rsidR="00B273E1" w:rsidRPr="00EE4FC2">
              <w:rPr>
                <w:b/>
                <w:sz w:val="12"/>
                <w:szCs w:val="12"/>
              </w:rPr>
              <w:t xml:space="preserve">, </w:t>
            </w:r>
            <w:r w:rsidR="00B273E1" w:rsidRPr="00EE4FC2">
              <w:rPr>
                <w:b/>
                <w:sz w:val="12"/>
                <w:szCs w:val="12"/>
                <w:lang w:val="en-US"/>
              </w:rPr>
              <w:t>c</w:t>
            </w:r>
            <w:r w:rsidR="00B273E1" w:rsidRPr="00EE4FC2">
              <w:rPr>
                <w:b/>
                <w:sz w:val="12"/>
                <w:szCs w:val="12"/>
              </w:rPr>
              <w:t xml:space="preserve"> цепи. Возможные виды переходного процесса при включении на источник постоянного напряжения.</w:t>
            </w:r>
            <w:r w:rsidRPr="00EE4FC2">
              <w:rPr>
                <w:noProof/>
                <w:lang w:eastAsia="ru-RU"/>
              </w:rPr>
              <w:t xml:space="preserve"> </w:t>
            </w:r>
            <w:r w:rsidRPr="00EE4FC2">
              <w:rPr>
                <w:b/>
                <w:sz w:val="12"/>
                <w:szCs w:val="12"/>
              </w:rPr>
              <w:br/>
            </w:r>
          </w:p>
          <w:p w14:paraId="55561FBF" w14:textId="77777777" w:rsidR="00B273E1" w:rsidRPr="00EE4FC2" w:rsidRDefault="000226F5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eastAsiaTheme="minorEastAsia"/>
                <w:noProof/>
                <w:lang w:eastAsia="ru-RU"/>
              </w:rPr>
              <w:drawing>
                <wp:anchor distT="0" distB="0" distL="114300" distR="114300" simplePos="0" relativeHeight="251736064" behindDoc="1" locked="0" layoutInCell="1" allowOverlap="1" wp14:anchorId="3F65DECB" wp14:editId="4220F267">
                  <wp:simplePos x="0" y="0"/>
                  <wp:positionH relativeFrom="column">
                    <wp:posOffset>59690</wp:posOffset>
                  </wp:positionH>
                  <wp:positionV relativeFrom="paragraph">
                    <wp:posOffset>4587240</wp:posOffset>
                  </wp:positionV>
                  <wp:extent cx="1579245" cy="1104900"/>
                  <wp:effectExtent l="0" t="0" r="1905" b="0"/>
                  <wp:wrapTight wrapText="bothSides">
                    <wp:wrapPolygon edited="0">
                      <wp:start x="0" y="0"/>
                      <wp:lineTo x="0" y="21228"/>
                      <wp:lineTo x="21366" y="21228"/>
                      <wp:lineTo x="21366" y="0"/>
                      <wp:lineTo x="0" y="0"/>
                    </wp:wrapPolygon>
                  </wp:wrapTight>
                  <wp:docPr id="243" name="Рисунок 2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8176" t="35229" r="31107" b="14128"/>
                          <a:stretch/>
                        </pic:blipFill>
                        <pic:spPr bwMode="auto">
                          <a:xfrm>
                            <a:off x="0" y="0"/>
                            <a:ext cx="1579245" cy="11049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noProof/>
                <w:lang w:eastAsia="ru-RU"/>
              </w:rPr>
              <w:drawing>
                <wp:anchor distT="0" distB="0" distL="114300" distR="114300" simplePos="0" relativeHeight="251734016" behindDoc="1" locked="0" layoutInCell="1" allowOverlap="1" wp14:anchorId="05003F66" wp14:editId="758CE7B2">
                  <wp:simplePos x="0" y="0"/>
                  <wp:positionH relativeFrom="column">
                    <wp:posOffset>191770</wp:posOffset>
                  </wp:positionH>
                  <wp:positionV relativeFrom="paragraph">
                    <wp:posOffset>2439670</wp:posOffset>
                  </wp:positionV>
                  <wp:extent cx="1444625" cy="927735"/>
                  <wp:effectExtent l="0" t="0" r="3175" b="5715"/>
                  <wp:wrapTight wrapText="bothSides">
                    <wp:wrapPolygon edited="0">
                      <wp:start x="0" y="0"/>
                      <wp:lineTo x="0" y="21290"/>
                      <wp:lineTo x="21363" y="21290"/>
                      <wp:lineTo x="21363" y="0"/>
                      <wp:lineTo x="0" y="0"/>
                    </wp:wrapPolygon>
                  </wp:wrapTight>
                  <wp:docPr id="242" name="Рисунок 2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4588" t="35405" r="13612" b="16881"/>
                          <a:stretch/>
                        </pic:blipFill>
                        <pic:spPr bwMode="auto">
                          <a:xfrm>
                            <a:off x="0" y="0"/>
                            <a:ext cx="1444625" cy="9277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rFonts w:eastAsiaTheme="minorEastAsia"/>
                <w:noProof/>
                <w:lang w:eastAsia="ru-RU"/>
              </w:rPr>
              <w:drawing>
                <wp:anchor distT="0" distB="0" distL="114300" distR="114300" simplePos="0" relativeHeight="251738112" behindDoc="1" locked="0" layoutInCell="1" allowOverlap="1" wp14:anchorId="39A187FB" wp14:editId="04EA8CD1">
                  <wp:simplePos x="0" y="0"/>
                  <wp:positionH relativeFrom="column">
                    <wp:posOffset>118110</wp:posOffset>
                  </wp:positionH>
                  <wp:positionV relativeFrom="paragraph">
                    <wp:posOffset>3395980</wp:posOffset>
                  </wp:positionV>
                  <wp:extent cx="1564005" cy="1153160"/>
                  <wp:effectExtent l="0" t="0" r="0" b="8890"/>
                  <wp:wrapTight wrapText="bothSides">
                    <wp:wrapPolygon edited="0">
                      <wp:start x="0" y="0"/>
                      <wp:lineTo x="0" y="21410"/>
                      <wp:lineTo x="21311" y="21410"/>
                      <wp:lineTo x="21311" y="0"/>
                      <wp:lineTo x="0" y="0"/>
                    </wp:wrapPolygon>
                  </wp:wrapTight>
                  <wp:docPr id="244" name="Рисунок 2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 rotWithShape="1">
                          <a:blip r:embed="rId38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9169" t="23780" r="11693" b="24917"/>
                          <a:stretch/>
                        </pic:blipFill>
                        <pic:spPr bwMode="auto">
                          <a:xfrm>
                            <a:off x="0" y="0"/>
                            <a:ext cx="1564005" cy="11531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Pr="00EE4FC2">
              <w:rPr>
                <w:noProof/>
                <w:lang w:eastAsia="ru-RU"/>
              </w:rPr>
              <mc:AlternateContent>
                <mc:Choice Requires="wpg">
                  <w:drawing>
                    <wp:anchor distT="0" distB="0" distL="114300" distR="114300" simplePos="0" relativeHeight="251731968" behindDoc="0" locked="0" layoutInCell="1" allowOverlap="1" wp14:anchorId="3528DF3B" wp14:editId="7C08A1D6">
                      <wp:simplePos x="0" y="0"/>
                      <wp:positionH relativeFrom="column">
                        <wp:posOffset>189865</wp:posOffset>
                      </wp:positionH>
                      <wp:positionV relativeFrom="paragraph">
                        <wp:posOffset>711200</wp:posOffset>
                      </wp:positionV>
                      <wp:extent cx="1352550" cy="1661160"/>
                      <wp:effectExtent l="0" t="0" r="0" b="0"/>
                      <wp:wrapTight wrapText="bothSides">
                        <wp:wrapPolygon edited="0">
                          <wp:start x="0" y="0"/>
                          <wp:lineTo x="0" y="21303"/>
                          <wp:lineTo x="21296" y="21303"/>
                          <wp:lineTo x="21296" y="0"/>
                          <wp:lineTo x="0" y="0"/>
                        </wp:wrapPolygon>
                      </wp:wrapTight>
                      <wp:docPr id="239" name="Группа 239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352550" cy="1661160"/>
                                <a:chOff x="0" y="0"/>
                                <a:chExt cx="3247390" cy="4976921"/>
                              </a:xfrm>
                            </wpg:grpSpPr>
                            <pic:pic xmlns:pic="http://schemas.openxmlformats.org/drawingml/2006/picture">
                              <pic:nvPicPr>
                                <pic:cNvPr id="240" name="Рисунок 240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8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47528" t="29450" r="11756" b="15780"/>
                                <a:stretch/>
                              </pic:blipFill>
                              <pic:spPr bwMode="auto">
                                <a:xfrm>
                                  <a:off x="0" y="0"/>
                                  <a:ext cx="3247390" cy="245745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  <pic:pic xmlns:pic="http://schemas.openxmlformats.org/drawingml/2006/picture">
                              <pic:nvPicPr>
                                <pic:cNvPr id="241" name="Рисунок 241"/>
                                <pic:cNvPicPr>
                                  <a:picLocks noChangeAspect="1"/>
                                </pic:cNvPicPr>
                              </pic:nvPicPr>
                              <pic:blipFill rotWithShape="1">
                                <a:blip r:embed="rId389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 l="30189" t="38096" r="38546" b="18679"/>
                                <a:stretch/>
                              </pic:blipFill>
                              <pic:spPr bwMode="auto">
                                <a:xfrm>
                                  <a:off x="0" y="2523281"/>
                                  <a:ext cx="3154680" cy="2453640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  <a:extLst>
                                  <a:ext uri="{53640926-AAD7-44D8-BBD7-CCE9431645EC}">
                                    <a14:shadowObscured xmlns:a14="http://schemas.microsoft.com/office/drawing/2010/main"/>
                                  </a:ext>
                                </a:extLst>
                              </pic:spPr>
                            </pic:pic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group w14:anchorId="4ECC54D7" id="Группа 239" o:spid="_x0000_s1026" style="position:absolute;margin-left:14.95pt;margin-top:56pt;width:106.5pt;height:130.8pt;z-index:251731968;mso-width-relative:margin;mso-height-relative:margin" coordsize="32473,497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">
                      <v:shape id="Рисунок 240" o:spid="_x0000_s1027" type="#_x0000_t75" style="position:absolute;width:32473;height:245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8cubLBAAAA3AAAAA8AAABkcnMvZG93bnJldi54bWxET8uKwjAU3Qv+Q7iCGxlTi6h0jCKC4E58&#10;ILi709xpq81NaWJb/94sBJeH816uO1OKhmpXWFYwGUcgiFOrC84UXM67nwUI55E1lpZJwYscrFf9&#10;3hITbVs+UnPymQgh7BJUkHtfJVK6NCeDbmwr4sD929qgD7DOpK6xDeGmlHEUzaTBgkNDjhVtc0of&#10;p6dRMNq2t/39rONosbmODlXzV+7cXKnhoNv8gvDU+a/4495rBfE0zA9nwhGQqzcA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H8cubLBAAAA3AAAAA8AAAAAAAAAAAAAAAAAnwIA&#10;AGRycy9kb3ducmV2LnhtbFBLBQYAAAAABAAEAPcAAACNAwAAAAA=&#10;">
                        <v:imagedata r:id="rId390" o:title="" croptop="19300f" cropbottom="10342f" cropleft="31148f" cropright="7704f"/>
                        <v:path arrowok="t"/>
                      </v:shape>
                      <v:shape id="Рисунок 241" o:spid="_x0000_s1028" type="#_x0000_t75" style="position:absolute;top:25232;width:31546;height:2453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CKlG9PEAAAA3AAAAA8AAABkcnMvZG93bnJldi54bWxEj9FqwkAURN8F/2G5hb7pJkFFUjdBq6V9&#10;1fYDLtmbZDF7N2S3Ju3XdwWhj8PMnGF25WQ7caPBG8cK0mUCgrhy2nCj4OvzbbEF4QOyxs4xKfgh&#10;D2Uxn+0w127kM90uoRERwj5HBW0IfS6lr1qy6JeuJ45e7QaLIcqhkXrAMcJtJ7Mk2UiLhuNCiz29&#10;tlRdL99Wwfi7letrejS18ft6ytan9+xwUur5adq/gAg0hf/wo/2hFWSrFO5n4hGQxR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CKlG9PEAAAA3AAAAA8AAAAAAAAAAAAAAAAA&#10;nwIAAGRycy9kb3ducmV2LnhtbFBLBQYAAAAABAAEAPcAAACQAwAAAAA=&#10;">
                        <v:imagedata r:id="rId391" o:title="" croptop="24967f" cropbottom="12241f" cropleft="19785f" cropright="25262f"/>
                        <v:path arrowok="t"/>
                      </v:shape>
                      <w10:wrap type="tight"/>
                    </v:group>
                  </w:pict>
                </mc:Fallback>
              </mc:AlternateContent>
            </w:r>
            <w:r w:rsidRPr="00EE4FC2">
              <w:rPr>
                <w:noProof/>
                <w:lang w:eastAsia="ru-RU"/>
              </w:rPr>
              <w:drawing>
                <wp:anchor distT="0" distB="0" distL="114300" distR="114300" simplePos="0" relativeHeight="251742208" behindDoc="0" locked="0" layoutInCell="1" allowOverlap="1" wp14:anchorId="723592EA" wp14:editId="0C5204BC">
                  <wp:simplePos x="0" y="0"/>
                  <wp:positionH relativeFrom="column">
                    <wp:posOffset>189865</wp:posOffset>
                  </wp:positionH>
                  <wp:positionV relativeFrom="paragraph">
                    <wp:posOffset>60325</wp:posOffset>
                  </wp:positionV>
                  <wp:extent cx="1492885" cy="622300"/>
                  <wp:effectExtent l="0" t="0" r="0" b="6350"/>
                  <wp:wrapTight wrapText="bothSides">
                    <wp:wrapPolygon edited="0">
                      <wp:start x="0" y="0"/>
                      <wp:lineTo x="0" y="21159"/>
                      <wp:lineTo x="21223" y="21159"/>
                      <wp:lineTo x="21223" y="0"/>
                      <wp:lineTo x="0" y="0"/>
                    </wp:wrapPolygon>
                  </wp:wrapTight>
                  <wp:docPr id="255" name="Рисунок 255" descr="https://sun9-44.userapi.com/impg/Bc42ad8ZeiA7dUeAZcun3oYgM-AxxTElpQwzZw/dftX2Yvj0Bk.jpg?size=1600x668&amp;quality=96&amp;sign=2f8fdebc9a49d129fff05d5f8bb5a2f1&amp;type=albu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Рисунок 5" descr="https://sun9-44.userapi.com/impg/Bc42ad8ZeiA7dUeAZcun3oYgM-AxxTElpQwzZw/dftX2Yvj0Bk.jpg?size=1600x668&amp;quality=96&amp;sign=2f8fdebc9a49d129fff05d5f8bb5a2f1&amp;type=album"/>
                          <pic:cNvPicPr>
                            <a:picLocks noChangeAspect="1"/>
                          </pic:cNvPicPr>
                        </pic:nvPicPr>
                        <pic:blipFill>
                          <a:blip r:embed="rId39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492885" cy="622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  <w:tc>
          <w:tcPr>
            <w:tcW w:w="3115" w:type="dxa"/>
          </w:tcPr>
          <w:p w14:paraId="640CCB6F" w14:textId="77777777" w:rsidR="000226F5" w:rsidRPr="00EE4FC2" w:rsidRDefault="00B273E1" w:rsidP="00D75795">
            <w:pPr>
              <w:spacing w:line="240" w:lineRule="auto"/>
              <w:ind w:hanging="19"/>
              <w:rPr>
                <w:rFonts w:cstheme="minorHAnsi"/>
                <w:i/>
                <w:iCs/>
                <w:sz w:val="10"/>
                <w:szCs w:val="10"/>
              </w:rPr>
            </w:pPr>
            <w:r w:rsidRPr="00EE4FC2">
              <w:rPr>
                <w:rFonts w:cstheme="minorHAnsi"/>
                <w:b/>
                <w:sz w:val="10"/>
                <w:szCs w:val="10"/>
              </w:rPr>
              <w:t>65. Входное сопротивление однородной линии без потерь в различных режимах работы. Распределение сопротивление вдоль линии для режимов: короткого замыкания нагрузки, холостого хода, согласованной нагрузки.</w:t>
            </w:r>
            <w:r w:rsidR="000226F5" w:rsidRPr="00EE4FC2">
              <w:rPr>
                <w:rFonts w:cstheme="minorHAnsi"/>
                <w:b/>
                <w:sz w:val="10"/>
                <w:szCs w:val="10"/>
              </w:rPr>
              <w:br/>
            </w:r>
            <w:r w:rsidR="000226F5" w:rsidRPr="00EE4FC2">
              <w:rPr>
                <w:rFonts w:cstheme="minorHAnsi"/>
                <w:sz w:val="10"/>
                <w:szCs w:val="10"/>
              </w:rPr>
              <w:t>Входное сопротивление линии, измеренное в произвольной точке на расстоянии х' от конца линии, определяется отношением Z=U/I и может быть представлено через уравнения в комплексной или гиперболической форме. Пологая, что линия нагружена на конце некоторым сопротивлением Z</w:t>
            </w:r>
            <w:r w:rsidR="000226F5" w:rsidRPr="00EE4FC2">
              <w:rPr>
                <w:rFonts w:cstheme="minorHAnsi"/>
                <w:sz w:val="10"/>
                <w:szCs w:val="10"/>
                <w:vertAlign w:val="subscript"/>
              </w:rPr>
              <w:t>2</w:t>
            </w:r>
            <w:r w:rsidR="000226F5" w:rsidRPr="00EE4FC2">
              <w:rPr>
                <w:rFonts w:cstheme="minorHAnsi"/>
                <w:sz w:val="10"/>
                <w:szCs w:val="10"/>
              </w:rPr>
              <w:t>.</w:t>
            </w:r>
            <w:r w:rsidR="00A27528" w:rsidRPr="00EE4FC2">
              <w:rPr>
                <w:rFonts w:cstheme="minorHAnsi"/>
                <w:sz w:val="10"/>
                <w:szCs w:val="10"/>
              </w:rPr>
              <w:t xml:space="preserve">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Ζ=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Ζ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B</m:t>
                  </m:r>
                </m:sub>
              </m:sSub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-2α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sup>
                  </m:sSup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-j2β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sup>
                  </m:sSup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1-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-2α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sup>
                  </m:sSup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-j2β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sup>
                  </m:sSup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 </m:t>
              </m:r>
            </m:oMath>
            <w:r w:rsidR="000226F5" w:rsidRPr="00EE4FC2">
              <w:rPr>
                <w:rFonts w:eastAsiaTheme="minorEastAsia" w:cstheme="minorHAnsi"/>
                <w:sz w:val="10"/>
                <w:szCs w:val="10"/>
              </w:rPr>
              <w:t xml:space="preserve"> или </w:t>
            </w:r>
            <m:oMath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 xml:space="preserve"> Z=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U</m:t>
                      </m:r>
                    </m:e>
                  </m:acc>
                </m:num>
                <m:den>
                  <m:acc>
                    <m:accPr>
                      <m:chr m:val="̇"/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I</m:t>
                      </m:r>
                    </m:e>
                  </m:acc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в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sup>
                  </m:sSup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-γ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sup>
                  </m:sSup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sup>
                  </m:sSup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-γ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sup>
                  </m:sSup>
                </m:den>
              </m:f>
            </m:oMath>
            <w:r w:rsidR="000226F5" w:rsidRPr="00EE4FC2">
              <w:rPr>
                <w:rFonts w:cstheme="minorHAnsi"/>
                <w:sz w:val="10"/>
                <w:szCs w:val="10"/>
              </w:rPr>
              <w:t xml:space="preserve">Данное выражение показывает, что с изменением координаты х' модуль входного сопротивления линии колеблется между некоторыми максимумами и минимумами (которые в общем случае отличаются друг от друга).Допустим, что модуль Z достигает некоторого максимума в точке </w:t>
            </w:r>
            <m:oMath>
              <m:sSubSup>
                <m:sSubSup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ext</m:t>
                  </m:r>
                </m:sub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p>
              </m:sSubSup>
            </m:oMath>
            <w:r w:rsidR="000226F5" w:rsidRPr="00EE4FC2">
              <w:rPr>
                <w:rFonts w:cstheme="minorHAnsi"/>
                <w:sz w:val="10"/>
                <w:szCs w:val="10"/>
              </w:rPr>
              <w:t xml:space="preserve">. Тогда максимумы будут также в точках, </w:t>
            </w:r>
            <w:proofErr w:type="spellStart"/>
            <w:r w:rsidR="000226F5" w:rsidRPr="00EE4FC2">
              <w:rPr>
                <w:rFonts w:cstheme="minorHAnsi"/>
                <w:sz w:val="10"/>
                <w:szCs w:val="10"/>
              </w:rPr>
              <w:t>соот</w:t>
            </w:r>
            <w:proofErr w:type="spellEnd"/>
            <w:r w:rsidR="000226F5" w:rsidRPr="00EE4FC2">
              <w:rPr>
                <w:rFonts w:cstheme="minorHAnsi"/>
                <w:sz w:val="10"/>
                <w:szCs w:val="10"/>
              </w:rPr>
              <w:t xml:space="preserve"> - </w:t>
            </w:r>
            <w:proofErr w:type="spellStart"/>
            <w:r w:rsidR="000226F5" w:rsidRPr="00EE4FC2">
              <w:rPr>
                <w:rFonts w:cstheme="minorHAnsi"/>
                <w:sz w:val="10"/>
                <w:szCs w:val="10"/>
              </w:rPr>
              <w:t>щих</w:t>
            </w:r>
            <w:proofErr w:type="spellEnd"/>
            <w:r w:rsidR="000226F5" w:rsidRPr="00EE4FC2">
              <w:rPr>
                <w:rFonts w:cstheme="minorHAnsi"/>
                <w:sz w:val="10"/>
                <w:szCs w:val="10"/>
              </w:rPr>
              <w:t xml:space="preserve"> изменению аргумента 2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β</m:t>
              </m:r>
            </m:oMath>
            <w:r w:rsidR="000226F5" w:rsidRPr="00EE4FC2">
              <w:rPr>
                <w:rFonts w:cstheme="minorHAnsi"/>
                <w:sz w:val="10"/>
                <w:szCs w:val="10"/>
              </w:rPr>
              <w:t>х' на величину 2</w:t>
            </w:r>
            <w:r w:rsidR="00A27528" w:rsidRPr="00EE4FC2">
              <w:rPr>
                <w:rFonts w:cstheme="minorHAnsi"/>
                <w:position w:val="-6"/>
                <w:sz w:val="10"/>
                <w:szCs w:val="10"/>
              </w:rPr>
              <w:object w:dxaOrig="360" w:dyaOrig="220" w14:anchorId="418C5F29">
                <v:shape id="_x0000_i1055" type="#_x0000_t75" style="width:9.6pt;height:6pt" o:ole="">
                  <v:imagedata r:id="rId393" o:title=""/>
                </v:shape>
                <o:OLEObject Type="Embed" ProgID="Equation.3" ShapeID="_x0000_i1055" DrawAspect="Content" ObjectID="_1713529413" r:id="rId394"/>
              </w:object>
            </w:r>
            <w:r w:rsidR="000226F5" w:rsidRPr="00EE4FC2">
              <w:rPr>
                <w:rFonts w:cstheme="minorHAnsi"/>
                <w:sz w:val="10"/>
                <w:szCs w:val="10"/>
              </w:rPr>
              <w:t xml:space="preserve">, что дает   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2β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ext</m:t>
                      </m:r>
                    </m:sub>
                  </m:sSub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+2kπ=2β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ext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p>
                  </m:sSub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+k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β</m:t>
                      </m:r>
                    </m:den>
                  </m:f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=2β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dPr>
                <m:e>
                  <m:sSubSup>
                    <m:sSubSup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ext</m:t>
                      </m:r>
                    </m:sub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p>
                  </m:sSub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+k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λ</m:t>
                      </m:r>
                    </m:num>
                    <m:den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den>
                  </m:f>
                </m:e>
              </m:d>
            </m:oMath>
            <w:r w:rsidR="000226F5" w:rsidRPr="00EE4FC2">
              <w:rPr>
                <w:rFonts w:cstheme="minorHAnsi"/>
                <w:sz w:val="10"/>
                <w:szCs w:val="10"/>
              </w:rPr>
              <w:t xml:space="preserve">Следовательно, максимумы чередуются через каждые полволны. Посередине между максимумами будут минимумы, которые также чередуются через каждые </w:t>
            </w:r>
            <w:proofErr w:type="spellStart"/>
            <w:proofErr w:type="gramStart"/>
            <w:r w:rsidR="000226F5" w:rsidRPr="00EE4FC2">
              <w:rPr>
                <w:rFonts w:cstheme="minorHAnsi"/>
                <w:sz w:val="10"/>
                <w:szCs w:val="10"/>
              </w:rPr>
              <w:t>полволны.</w:t>
            </w:r>
            <w:r w:rsidR="000226F5" w:rsidRPr="00EE4FC2">
              <w:rPr>
                <w:rFonts w:cstheme="minorHAnsi"/>
                <w:i/>
                <w:iCs/>
                <w:sz w:val="10"/>
                <w:szCs w:val="10"/>
              </w:rPr>
              <w:t>Если</w:t>
            </w:r>
            <w:proofErr w:type="spellEnd"/>
            <w:proofErr w:type="gramEnd"/>
            <w:r w:rsidR="000226F5" w:rsidRPr="00EE4FC2">
              <w:rPr>
                <w:rFonts w:cstheme="minorHAnsi"/>
                <w:i/>
                <w:iCs/>
                <w:sz w:val="10"/>
                <w:szCs w:val="10"/>
              </w:rPr>
              <w:t xml:space="preserve"> вместо координаты х' варьировать коэффициент фазы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β=</m:t>
              </m:r>
              <m:f>
                <m:fPr>
                  <m:type m:val="skw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2π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λ</m:t>
                  </m:r>
                </m:den>
              </m:f>
            </m:oMath>
            <w:r w:rsidR="000226F5" w:rsidRPr="00EE4FC2">
              <w:rPr>
                <w:rFonts w:cstheme="minorHAnsi"/>
                <w:i/>
                <w:iCs/>
                <w:sz w:val="10"/>
                <w:szCs w:val="10"/>
              </w:rPr>
              <w:t xml:space="preserve">, меняя частоту источника, получится аналогичная волнообразная кривая, причем максимумы и минимумы будут отстоять друг от друга на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π</m:t>
              </m:r>
            </m:oMath>
            <w:r w:rsidR="000226F5" w:rsidRPr="00EE4FC2">
              <w:rPr>
                <w:rFonts w:cstheme="minorHAnsi"/>
                <w:i/>
                <w:iCs/>
                <w:sz w:val="10"/>
                <w:szCs w:val="10"/>
              </w:rPr>
              <w:t xml:space="preserve"> /х' (здесь х' = const). Исследуя изменение входного сопротивления линии при плавном изменении частоты источника, можно зафиксировать два следующих друг за другом максимума сопротивления Z, соответствующих частотам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</m:oMath>
            <w:r w:rsidR="000226F5" w:rsidRPr="00EE4FC2">
              <w:rPr>
                <w:rFonts w:cstheme="minorHAnsi"/>
                <w:i/>
                <w:iCs/>
                <w:sz w:val="10"/>
                <w:szCs w:val="10"/>
              </w:rPr>
              <w:t xml:space="preserve"> и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="000226F5" w:rsidRPr="00EE4FC2">
              <w:rPr>
                <w:rFonts w:cstheme="minorHAnsi"/>
                <w:i/>
                <w:iCs/>
                <w:sz w:val="10"/>
                <w:szCs w:val="10"/>
              </w:rPr>
              <w:t xml:space="preserve">. В этом случае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β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ω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/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ϑ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=2π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/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ϑ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,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 xml:space="preserve">  β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ω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/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ϑ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=2π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f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/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ϑ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="000226F5" w:rsidRPr="00EE4FC2">
              <w:rPr>
                <w:rFonts w:cstheme="minorHAnsi"/>
                <w:i/>
                <w:iCs/>
                <w:sz w:val="10"/>
                <w:szCs w:val="10"/>
              </w:rPr>
              <w:t xml:space="preserve"> и, следовательно,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β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-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β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=2π</m:t>
              </m:r>
              <m:d>
                <m:d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ϑ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ϑ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den>
                  </m:f>
                </m:e>
              </m:d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π</m:t>
                  </m:r>
                </m:num>
                <m:den>
                  <m:acc>
                    <m:accPr>
                      <m:chr m:val="́"/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x</m:t>
                      </m:r>
                    </m:e>
                  </m:acc>
                </m:den>
              </m:f>
            </m:oMath>
            <w:r w:rsidR="000226F5" w:rsidRPr="00EE4FC2">
              <w:rPr>
                <w:rFonts w:cstheme="minorHAnsi"/>
                <w:i/>
                <w:iCs/>
                <w:sz w:val="10"/>
                <w:szCs w:val="10"/>
              </w:rPr>
              <w:t xml:space="preserve">   откуда </w:t>
            </w:r>
            <m:oMath>
              <m:acc>
                <m:accPr>
                  <m:chr m:val="́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x</m:t>
                  </m:r>
                </m:e>
              </m:acc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ϑ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ϑ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ϑ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ϑ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</m:d>
                </m:den>
              </m:f>
            </m:oMath>
          </w:p>
          <w:p w14:paraId="59E5547D" w14:textId="77777777" w:rsidR="000226F5" w:rsidRPr="00EE4FC2" w:rsidRDefault="000226F5" w:rsidP="00D75795">
            <w:pPr>
              <w:spacing w:line="240" w:lineRule="auto"/>
              <w:ind w:hanging="19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i/>
                <w:iCs/>
                <w:sz w:val="10"/>
                <w:szCs w:val="10"/>
              </w:rPr>
              <w:t xml:space="preserve">При малом расхождении частот f1 и f2 фазовые скорости почти </w:t>
            </w:r>
            <w:proofErr w:type="gramStart"/>
            <w:r w:rsidRPr="00EE4FC2">
              <w:rPr>
                <w:rFonts w:cstheme="minorHAnsi"/>
                <w:i/>
                <w:iCs/>
                <w:sz w:val="10"/>
                <w:szCs w:val="10"/>
              </w:rPr>
              <w:t xml:space="preserve">одинаковы:   </w:t>
            </w:r>
            <w:proofErr w:type="gramEnd"/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ϑ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≈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ϑ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≈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ϑ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ф</m:t>
                  </m:r>
                </m:sub>
              </m:sSub>
            </m:oMath>
            <w:r w:rsidRPr="00EE4FC2">
              <w:rPr>
                <w:rFonts w:cstheme="minorHAnsi"/>
                <w:i/>
                <w:iCs/>
                <w:sz w:val="10"/>
                <w:szCs w:val="10"/>
              </w:rPr>
              <w:t xml:space="preserve">, </w:t>
            </w:r>
            <w:r w:rsidRPr="00EE4FC2">
              <w:rPr>
                <w:rFonts w:cstheme="minorHAnsi"/>
                <w:i/>
                <w:iCs/>
                <w:sz w:val="10"/>
                <w:szCs w:val="10"/>
              </w:rPr>
              <w:tab/>
              <w:t xml:space="preserve"> а </w:t>
            </w:r>
            <m:oMath>
              <m:acc>
                <m:accPr>
                  <m:chr m:val="́"/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acc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 xml:space="preserve"> x</m:t>
                  </m:r>
                </m:e>
              </m:acc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ϑ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ϑ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  <m:d>
                    <m:dPr>
                      <m:ctrlPr>
                        <w:rPr>
                          <w:rFonts w:ascii="Cambria Math" w:hAnsi="Cambria Math" w:cstheme="minorHAnsi"/>
                          <w:i/>
                          <w:iCs/>
                          <w:sz w:val="10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iCs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1</m:t>
                          </m:r>
                        </m:sub>
                      </m:sSub>
                    </m:e>
                  </m:d>
                </m:den>
              </m:f>
            </m:oMath>
            <w:r w:rsidRPr="00EE4FC2">
              <w:rPr>
                <w:rFonts w:cstheme="minorHAnsi"/>
                <w:i/>
                <w:iCs/>
                <w:sz w:val="10"/>
                <w:szCs w:val="10"/>
              </w:rPr>
              <w:t xml:space="preserve">. Данная формула позволяет определить расстояние от точки наблюдения до ближайшей точки линии, в которой имеет место отражение (например, при коротком замыкании на линии), произведя измерение только в одной </w:t>
            </w:r>
            <w:proofErr w:type="spellStart"/>
            <w:r w:rsidRPr="00EE4FC2">
              <w:rPr>
                <w:rFonts w:cstheme="minorHAnsi"/>
                <w:i/>
                <w:iCs/>
                <w:sz w:val="10"/>
                <w:szCs w:val="10"/>
              </w:rPr>
              <w:t>точке.</w:t>
            </w:r>
            <w:r w:rsidRPr="00EE4FC2">
              <w:rPr>
                <w:rFonts w:cstheme="minorHAnsi"/>
                <w:sz w:val="10"/>
                <w:szCs w:val="10"/>
              </w:rPr>
              <w:t>Волновой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характер входного сопротивления линии подчиняется в общем случае закону изменения модуля гиперболического тангенса с комплексным аргументом.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Z=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acc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cosh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e>
                  </m:fun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в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acc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sinh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e>
                  </m:func>
                </m:num>
                <m:den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acc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cosh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e>
                  </m:fun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Pr>
                    <m:num>
                      <m:acc>
                        <m:accPr>
                          <m:chr m:val="̇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10"/>
                                  <w:szCs w:val="10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в</m:t>
                          </m:r>
                        </m:sub>
                      </m:sSub>
                    </m:den>
                  </m:f>
                  <m:acc>
                    <m:accPr>
                      <m:chr m:val="̇"/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acc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sinh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e>
                  </m:func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в</m:t>
                      </m:r>
                    </m:sub>
                  </m:sSub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tanh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e>
                  </m:func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1+</m:t>
                  </m:r>
                  <m:f>
                    <m:f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в</m:t>
                          </m:r>
                        </m:sub>
                      </m:sSub>
                    </m:den>
                  </m:f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tanh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e>
                  </m:func>
                </m:den>
              </m:f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  Обозначим </w:t>
            </w:r>
            <m:oMath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в</m:t>
                      </m:r>
                    </m:sub>
                  </m:sSub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unc>
                <m:func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tanh</m:t>
                  </m:r>
                </m:fName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M</m:t>
                  </m:r>
                </m:e>
              </m:func>
            </m:oMath>
            <w:r w:rsidR="00A27528" w:rsidRPr="00EE4FC2">
              <w:rPr>
                <w:rFonts w:eastAsiaTheme="minorEastAsia" w:cstheme="minorHAnsi"/>
                <w:sz w:val="10"/>
                <w:szCs w:val="10"/>
              </w:rPr>
              <w:t xml:space="preserve"> :</w:t>
            </w:r>
            <m:oMath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Z=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в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uncPr>
                    <m:fName>
                      <m:func>
                        <m:func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tanh</m:t>
                          </m:r>
                        </m:fName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M</m:t>
                          </m:r>
                        </m:e>
                      </m:func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+tanh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e>
                  </m:func>
                </m:num>
                <m:den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1+</m:t>
                  </m:r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tanh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M</m:t>
                      </m:r>
                    </m:e>
                  </m:fun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*</m:t>
                  </m:r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tanh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e>
                  </m:func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unc>
                <m:func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uncPr>
                <m:fNam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в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tanh</m:t>
                  </m:r>
                </m:fName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(M+γ</m:t>
                  </m:r>
                  <m:acc>
                    <m:accPr>
                      <m:chr m:val="́"/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x</m:t>
                      </m:r>
                    </m:e>
                  </m:acc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)</m:t>
                  </m:r>
                </m:e>
              </m:func>
            </m:oMath>
          </w:p>
          <w:p w14:paraId="4DE72038" w14:textId="77777777" w:rsidR="000226F5" w:rsidRPr="00EE4FC2" w:rsidRDefault="000226F5" w:rsidP="00D75795">
            <w:pPr>
              <w:spacing w:line="240" w:lineRule="auto"/>
              <w:ind w:hanging="19"/>
              <w:rPr>
                <w:rFonts w:cstheme="minorHAnsi"/>
                <w:i/>
                <w:iCs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Тогда при холостом ходе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=∞ </m:t>
              </m:r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получаем: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x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1</m:t>
                  </m:r>
                </m:num>
                <m:den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1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в</m:t>
                          </m:r>
                        </m:sub>
                      </m:sSub>
                    </m:den>
                  </m:f>
                  <m:func>
                    <m:func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tanh</m:t>
                      </m:r>
                    </m:fName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γ</m:t>
                      </m:r>
                      <m:acc>
                        <m:accPr>
                          <m:chr m:val="́"/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e>
                      </m:acc>
                    </m:e>
                  </m:func>
                </m:den>
              </m:f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в</m:t>
                  </m:r>
                </m:sub>
              </m:sSub>
              <m:func>
                <m:func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coth</m:t>
                  </m:r>
                </m:fName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γ</m:t>
                  </m:r>
                  <m:acc>
                    <m:accPr>
                      <m:chr m:val="́"/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x</m:t>
                      </m:r>
                    </m:e>
                  </m:acc>
                </m:e>
              </m:func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.При коротком замыкании 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X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=0</m:t>
              </m:r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 получаем: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К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в</m:t>
                  </m:r>
                </m:sub>
              </m:sSub>
              <m:func>
                <m:func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tanh</m:t>
                  </m:r>
                </m:fName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γ</m:t>
                  </m:r>
                  <m:acc>
                    <m:accPr>
                      <m:chr m:val="́"/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x</m:t>
                      </m:r>
                    </m:e>
                  </m:acc>
                </m:e>
              </m:func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В этом случае можно получить входное сопротивление линии через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К</m:t>
                  </m:r>
                </m:sub>
              </m:sSub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 и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x</m:t>
                  </m:r>
                </m:sub>
              </m:sSub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: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вход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x</m:t>
                  </m:r>
                </m:sub>
              </m:sSub>
              <m:f>
                <m:f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К</m:t>
                      </m:r>
                    </m:sub>
                  </m:sSub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+</m:t>
                  </m:r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x</m:t>
                      </m:r>
                    </m:sub>
                  </m:sSub>
                </m:den>
              </m:f>
            </m:oMath>
            <w:r w:rsidR="00A27528" w:rsidRPr="00EE4FC2">
              <w:rPr>
                <w:rFonts w:eastAsiaTheme="minorEastAsia" w:cstheme="minorHAnsi"/>
                <w:sz w:val="10"/>
                <w:szCs w:val="10"/>
              </w:rPr>
              <w:t xml:space="preserve">  Из параметров:</w:t>
            </w:r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в</m:t>
                  </m:r>
                </m:sub>
              </m:sSub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К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 w:cstheme="minorHAnsi"/>
                          <w:sz w:val="10"/>
                          <w:szCs w:val="10"/>
                        </w:rPr>
                        <m:t>x</m:t>
                      </m:r>
                    </m:sub>
                  </m:sSub>
                </m:e>
              </m:rad>
              <m:func>
                <m:func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sz w:val="10"/>
                      <w:szCs w:val="10"/>
                    </w:rPr>
                    <m:t>tanh</m:t>
                  </m:r>
                </m:fName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γ</m:t>
                  </m:r>
                  <m:acc>
                    <m:accPr>
                      <m:chr m:val="́"/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acc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x</m:t>
                      </m:r>
                    </m:e>
                  </m:acc>
                </m:e>
              </m:func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radPr>
                <m:deg/>
                <m:e>
                  <m:f>
                    <m:fPr>
                      <m:ctrlPr>
                        <w:rPr>
                          <w:rFonts w:ascii="Cambria Math" w:eastAsiaTheme="minorEastAsia" w:hAnsi="Cambria Math" w:cstheme="minorHAnsi"/>
                          <w:i/>
                          <w:sz w:val="10"/>
                          <w:szCs w:val="10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К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eastAsiaTheme="minorEastAsia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 w:cstheme="minorHAnsi"/>
                              <w:sz w:val="10"/>
                              <w:szCs w:val="10"/>
                            </w:rPr>
                            <m:t>x</m:t>
                          </m:r>
                        </m:sub>
                      </m:sSub>
                    </m:den>
                  </m:f>
                </m:e>
              </m:rad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При вычислении коэффициентов β по этим формулам, он определяется неоднозначно, что имеет определённые трудности. Входное сопротивление линии без потерь при холостом ходе при коротком замыкании определяются из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К</m:t>
                  </m:r>
                </m:sub>
              </m:sSub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 и </w:t>
            </w:r>
            <m:oMath>
              <m:sSub>
                <m:sSubPr>
                  <m:ctrlPr>
                    <w:rPr>
                      <w:rFonts w:ascii="Cambria Math" w:eastAsiaTheme="minorEastAsia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eastAsiaTheme="minorEastAsia" w:hAnsi="Cambria Math" w:cstheme="minorHAnsi"/>
                      <w:sz w:val="10"/>
                      <w:szCs w:val="10"/>
                    </w:rPr>
                    <m:t>x</m:t>
                  </m:r>
                </m:sub>
              </m:sSub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 при условии </w:t>
            </w:r>
            <m:oMath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g=0</m:t>
              </m:r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, </w:t>
            </w:r>
            <m:oMath>
              <m:r>
                <w:rPr>
                  <w:rFonts w:ascii="Cambria Math" w:eastAsiaTheme="minorEastAsia" w:hAnsi="Cambria Math" w:cstheme="minorHAnsi"/>
                  <w:sz w:val="10"/>
                  <w:szCs w:val="10"/>
                </w:rPr>
                <m:t>r=0.</m:t>
              </m:r>
            </m:oMath>
            <w:r w:rsidRPr="00EE4FC2">
              <w:rPr>
                <w:rFonts w:cstheme="minorHAnsi"/>
                <w:i/>
                <w:iCs/>
                <w:sz w:val="10"/>
                <w:szCs w:val="10"/>
              </w:rPr>
              <w:t xml:space="preserve">Так как коэффициент фазы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β</m:t>
              </m:r>
            </m:oMath>
            <w:r w:rsidRPr="00EE4FC2">
              <w:rPr>
                <w:rFonts w:cstheme="minorHAnsi"/>
                <w:i/>
                <w:iCs/>
                <w:sz w:val="10"/>
                <w:szCs w:val="10"/>
              </w:rPr>
              <w:t xml:space="preserve"> определяется по формуле неоднозначно, то проверка расчетов проводится с использованием формулы (17.14), причем первоначально фазовая скорость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ϑ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ф</m:t>
                  </m:r>
                </m:sub>
              </m:sSub>
            </m:oMath>
            <w:r w:rsidRPr="00EE4FC2">
              <w:rPr>
                <w:rFonts w:cstheme="minorHAnsi"/>
                <w:i/>
                <w:iCs/>
                <w:sz w:val="10"/>
                <w:szCs w:val="10"/>
              </w:rPr>
              <w:t xml:space="preserve"> выбирается ориентировочно.</w:t>
            </w:r>
          </w:p>
          <w:p w14:paraId="36CBD1E5" w14:textId="77777777" w:rsidR="00B273E1" w:rsidRPr="00EE4FC2" w:rsidRDefault="000226F5" w:rsidP="00D75795">
            <w:pPr>
              <w:spacing w:line="240" w:lineRule="auto"/>
              <w:ind w:hanging="19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i/>
                <w:iCs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412B90F2" wp14:editId="3F6460B7">
                  <wp:extent cx="1097280" cy="475650"/>
                  <wp:effectExtent l="0" t="0" r="7620" b="635"/>
                  <wp:docPr id="7168" name="Рисунок 71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101193" cy="477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i/>
                <w:iCs/>
                <w:sz w:val="10"/>
                <w:szCs w:val="10"/>
              </w:rPr>
              <w:t xml:space="preserve">На рисунке показаны кривые изменения модулей </w:t>
            </w:r>
            <w:proofErr w:type="spellStart"/>
            <w:r w:rsidRPr="00EE4FC2">
              <w:rPr>
                <w:rFonts w:cstheme="minorHAnsi"/>
                <w:i/>
                <w:iCs/>
                <w:sz w:val="10"/>
                <w:szCs w:val="10"/>
              </w:rPr>
              <w:t>Z</w:t>
            </w:r>
            <w:r w:rsidRPr="00EE4FC2">
              <w:rPr>
                <w:rFonts w:cstheme="minorHAnsi"/>
                <w:i/>
                <w:iCs/>
                <w:sz w:val="10"/>
                <w:szCs w:val="10"/>
                <w:vertAlign w:val="subscript"/>
              </w:rPr>
              <w:t>x</w:t>
            </w:r>
            <w:proofErr w:type="spellEnd"/>
            <w:r w:rsidRPr="00EE4FC2">
              <w:rPr>
                <w:rFonts w:cstheme="minorHAnsi"/>
                <w:i/>
                <w:iCs/>
                <w:sz w:val="10"/>
                <w:szCs w:val="10"/>
              </w:rPr>
              <w:t xml:space="preserve"> и Z</w:t>
            </w:r>
            <w:r w:rsidRPr="00EE4FC2">
              <w:rPr>
                <w:rFonts w:cstheme="minorHAnsi"/>
                <w:i/>
                <w:iCs/>
                <w:sz w:val="10"/>
                <w:szCs w:val="10"/>
                <w:vertAlign w:val="subscript"/>
              </w:rPr>
              <w:t>K</w:t>
            </w:r>
            <w:r w:rsidRPr="00EE4FC2">
              <w:rPr>
                <w:rFonts w:cstheme="minorHAnsi"/>
                <w:i/>
                <w:iCs/>
                <w:sz w:val="10"/>
                <w:szCs w:val="10"/>
              </w:rPr>
              <w:t xml:space="preserve"> в зависимости от координаты х'. В пределе, т.е. при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х' →∞</m:t>
              </m:r>
            </m:oMath>
            <w:r w:rsidRPr="00EE4FC2">
              <w:rPr>
                <w:rFonts w:cstheme="minorHAnsi"/>
                <w:i/>
                <w:iCs/>
                <w:sz w:val="10"/>
                <w:szCs w:val="10"/>
              </w:rPr>
              <w:t xml:space="preserve">, максимумы и минимумы кривой стремятся к значению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iCs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B</m:t>
                  </m:r>
                </m:sub>
              </m:sSub>
            </m:oMath>
            <w:r w:rsidRPr="00EE4FC2">
              <w:rPr>
                <w:rFonts w:cstheme="minorHAnsi"/>
                <w:i/>
                <w:iCs/>
                <w:sz w:val="10"/>
                <w:szCs w:val="10"/>
              </w:rPr>
              <w:t>.</w:t>
            </w:r>
            <w:r w:rsidRPr="00EE4FC2">
              <w:rPr>
                <w:rFonts w:cstheme="minorHAnsi"/>
                <w:sz w:val="10"/>
                <w:szCs w:val="10"/>
              </w:rPr>
              <w:t xml:space="preserve">Входные сопротивления линии без потерь при холостом ходе и коротком замыкании при замене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γ=jβ=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j2π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λ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.  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x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=-j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ctg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2π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λ</m:t>
                  </m:r>
                </m:den>
              </m:f>
              <m:sSup>
                <m:sSup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p>
              </m:sSup>
            </m:oMath>
            <w:r w:rsidR="00A27528" w:rsidRPr="00EE4FC2">
              <w:rPr>
                <w:rFonts w:cstheme="minorHAnsi"/>
                <w:sz w:val="10"/>
                <w:szCs w:val="10"/>
              </w:rPr>
              <w:t>;</w:t>
            </w:r>
            <w:r w:rsidRPr="00EE4FC2">
              <w:rPr>
                <w:rFonts w:cstheme="minorHAnsi"/>
                <w:sz w:val="10"/>
                <w:szCs w:val="10"/>
              </w:rPr>
              <w:tab/>
              <w:t xml:space="preserve">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x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=-j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tg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2π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λ</m:t>
                  </m:r>
                </m:den>
              </m:f>
              <m:sSup>
                <m:sSup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 xml:space="preserve">. 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Тангенсоида и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котангенсоида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характеризуют входное сопротивление линии, как от величины Х, так и от частоты (т е от β), если Х </w:t>
            </w:r>
            <w:proofErr w:type="spellStart"/>
            <w:r w:rsidRPr="00EE4FC2">
              <w:rPr>
                <w:rFonts w:cstheme="minorHAnsi"/>
                <w:sz w:val="10"/>
                <w:szCs w:val="10"/>
              </w:rPr>
              <w:t>неизменна.Входное</w:t>
            </w:r>
            <w:proofErr w:type="spellEnd"/>
            <w:r w:rsidRPr="00EE4FC2">
              <w:rPr>
                <w:rFonts w:cstheme="minorHAnsi"/>
                <w:sz w:val="10"/>
                <w:szCs w:val="10"/>
              </w:rPr>
              <w:t xml:space="preserve"> сопротивление линии без потерь при х'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≤λ/</m:t>
              </m:r>
            </m:oMath>
            <w:r w:rsidRPr="00EE4FC2">
              <w:rPr>
                <w:rFonts w:cstheme="minorHAnsi"/>
                <w:sz w:val="10"/>
                <w:szCs w:val="10"/>
              </w:rPr>
              <w:t>4 носит индуктивный характер в режиме короткого замыкания и емкостный в режиме холостого хода. При х' =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λ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 /4 в первом случае наступает резонанс токов (z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→∞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), во втором - резонанс напряжений (z=0). Количество резонансов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→к ∞</m:t>
              </m:r>
            </m:oMath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, </w:t>
            </w:r>
            <w:proofErr w:type="gramStart"/>
            <w:r w:rsidRPr="00EE4FC2">
              <w:rPr>
                <w:rFonts w:eastAsiaTheme="minorEastAsia" w:cstheme="minorHAnsi"/>
                <w:sz w:val="10"/>
                <w:szCs w:val="10"/>
              </w:rPr>
              <w:t>т к</w:t>
            </w:r>
            <w:proofErr w:type="gramEnd"/>
            <w:r w:rsidRPr="00EE4FC2">
              <w:rPr>
                <w:rFonts w:eastAsiaTheme="minorEastAsia" w:cstheme="minorHAnsi"/>
                <w:sz w:val="10"/>
                <w:szCs w:val="10"/>
              </w:rPr>
              <w:t xml:space="preserve"> цепочку можно представить бесконечным количеством катушек и конденсаторов.</w:t>
            </w:r>
            <w:r w:rsidR="00A27528" w:rsidRPr="00EE4FC2">
              <w:rPr>
                <w:rFonts w:eastAsiaTheme="minorEastAsia" w:cstheme="minorHAnsi"/>
                <w:sz w:val="10"/>
                <w:szCs w:val="10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 xml:space="preserve">Согласно уравнению (17.42), входное сопротивление линии без потерь, нагруженной произвольным сопротивлением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</m:oMath>
            <w:r w:rsidRPr="00EE4FC2">
              <w:rPr>
                <w:rFonts w:cstheme="minorHAnsi"/>
                <w:sz w:val="10"/>
                <w:szCs w:val="10"/>
              </w:rPr>
              <w:t xml:space="preserve">,   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Z=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B</m:t>
                  </m:r>
                </m:sub>
              </m:sSub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1+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d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Ф-2β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10"/>
                                  <w:szCs w:val="1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p>
                          </m:sSup>
                        </m:e>
                      </m:d>
                    </m:sup>
                  </m:sSup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1-</m:t>
                  </m:r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2</m:t>
                          </m:r>
                        </m:sub>
                      </m:sSub>
                    </m:e>
                  </m:d>
                  <m:sSup>
                    <m:sSup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p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j</m:t>
                      </m:r>
                      <m:d>
                        <m:dPr>
                          <m:ctrlPr>
                            <w:rPr>
                              <w:rFonts w:ascii="Cambria Math" w:hAnsi="Cambria Math" w:cstheme="minorHAnsi"/>
                              <w:i/>
                              <w:sz w:val="10"/>
                              <w:szCs w:val="10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theme="minorHAnsi"/>
                              <w:sz w:val="10"/>
                              <w:szCs w:val="10"/>
                            </w:rPr>
                            <m:t>Ф-2β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 w:cstheme="minorHAnsi"/>
                                  <w:i/>
                                  <w:sz w:val="10"/>
                                  <w:szCs w:val="10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theme="minorHAnsi"/>
                                  <w:sz w:val="10"/>
                                  <w:szCs w:val="10"/>
                                </w:rPr>
                                <m:t>1</m:t>
                              </m:r>
                            </m:sup>
                          </m:sSup>
                        </m:e>
                      </m:d>
                    </m:sup>
                  </m:sSup>
                </m:den>
              </m:f>
            </m:oMath>
            <w:r w:rsidRPr="00EE4FC2">
              <w:rPr>
                <w:rFonts w:cstheme="minorHAnsi"/>
                <w:sz w:val="10"/>
                <w:szCs w:val="10"/>
              </w:rPr>
              <w:t xml:space="preserve"> ,где Ф — аргумент комплексного коэффициента отражения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n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d>
                <m:dPr>
                  <m:begChr m:val="|"/>
                  <m:endChr m:val="|"/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n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2</m:t>
                      </m:r>
                    </m:sub>
                  </m:sSub>
                </m:e>
              </m:d>
              <m:sSup>
                <m:sSup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e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jФ</m:t>
                  </m:r>
                </m:sup>
              </m:sSup>
            </m:oMath>
            <w:r w:rsidR="00A27528" w:rsidRPr="00EE4FC2">
              <w:rPr>
                <w:rFonts w:eastAsiaTheme="minorEastAsia" w:cstheme="minorHAnsi"/>
                <w:sz w:val="10"/>
                <w:szCs w:val="10"/>
              </w:rPr>
              <w:t>.</w:t>
            </w:r>
            <w:r w:rsidRPr="00EE4FC2">
              <w:rPr>
                <w:rFonts w:cstheme="minorHAnsi"/>
                <w:sz w:val="10"/>
                <w:szCs w:val="10"/>
              </w:rPr>
              <w:t xml:space="preserve">Входное сопротивление линии достигает максимума при  </w:t>
            </w:r>
            <m:oMath>
              <m:r>
                <w:rPr>
                  <w:rFonts w:ascii="Cambria Math" w:hAnsi="Cambria Math" w:cstheme="minorHAnsi"/>
                  <w:sz w:val="10"/>
                  <w:szCs w:val="10"/>
                </w:rPr>
                <m:t>Ф-2β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+2kπ=0</m:t>
              </m:r>
            </m:oMath>
            <w:r w:rsidRPr="00EE4FC2">
              <w:rPr>
                <w:rFonts w:cstheme="minorHAnsi"/>
                <w:sz w:val="10"/>
                <w:szCs w:val="10"/>
              </w:rPr>
              <w:t xml:space="preserve">, или </w:t>
            </w:r>
            <m:oMath>
              <m:sSup>
                <m:sSup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x</m:t>
                  </m:r>
                </m:e>
                <m:sup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1</m:t>
                  </m:r>
                </m:sup>
              </m:sSup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Ф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2β</m:t>
                  </m:r>
                </m:den>
              </m:f>
              <m:r>
                <w:rPr>
                  <w:rFonts w:ascii="Cambria Math" w:hAnsi="Cambria Math" w:cstheme="minorHAnsi"/>
                  <w:sz w:val="10"/>
                  <w:szCs w:val="10"/>
                </w:rPr>
                <m:t>+k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λ</m:t>
                  </m:r>
                </m:num>
                <m:den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2</m:t>
                  </m:r>
                </m:den>
              </m:f>
            </m:oMath>
            <w:r w:rsidRPr="00EE4FC2">
              <w:rPr>
                <w:rFonts w:cstheme="minorHAnsi"/>
                <w:sz w:val="10"/>
                <w:szCs w:val="10"/>
              </w:rPr>
              <w:t xml:space="preserve">  Волновое сопротивление линии без потерь может быть определено как среднее геометрическое максимального и минимального значений входного сопротивления линии: </w:t>
            </w:r>
            <m:oMath>
              <m:sSub>
                <m:sSubPr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z</m:t>
                  </m:r>
                </m:e>
                <m:sub>
                  <m:r>
                    <w:rPr>
                      <w:rFonts w:ascii="Cambria Math" w:hAnsi="Cambria Math" w:cstheme="minorHAnsi"/>
                      <w:sz w:val="10"/>
                      <w:szCs w:val="10"/>
                    </w:rPr>
                    <m:t>B</m:t>
                  </m:r>
                </m:sub>
              </m:sSub>
              <m:r>
                <w:rPr>
                  <w:rFonts w:ascii="Cambria Math" w:hAnsi="Cambria Math" w:cstheme="minorHAnsi"/>
                  <w:sz w:val="10"/>
                  <w:szCs w:val="10"/>
                </w:rPr>
                <m:t>=</m:t>
              </m:r>
              <m:rad>
                <m:radPr>
                  <m:degHide m:val="1"/>
                  <m:ctrlPr>
                    <w:rPr>
                      <w:rFonts w:ascii="Cambria Math" w:hAnsi="Cambria Math" w:cstheme="minorHAnsi"/>
                      <w:i/>
                      <w:sz w:val="10"/>
                      <w:szCs w:val="10"/>
                    </w:rPr>
                  </m:ctrlPr>
                </m:radPr>
                <m:deg/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max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i/>
                          <w:sz w:val="10"/>
                          <w:szCs w:val="10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r</m:t>
                      </m:r>
                    </m:e>
                    <m:sub>
                      <m:r>
                        <w:rPr>
                          <w:rFonts w:ascii="Cambria Math" w:hAnsi="Cambria Math" w:cstheme="minorHAnsi"/>
                          <w:sz w:val="10"/>
                          <w:szCs w:val="10"/>
                        </w:rPr>
                        <m:t>min</m:t>
                      </m:r>
                    </m:sub>
                  </m:sSub>
                </m:e>
              </m:rad>
            </m:oMath>
          </w:p>
        </w:tc>
        <w:tc>
          <w:tcPr>
            <w:tcW w:w="3115" w:type="dxa"/>
          </w:tcPr>
          <w:p w14:paraId="444017F5" w14:textId="77777777" w:rsidR="008062B2" w:rsidRPr="00EE4FC2" w:rsidRDefault="00B273E1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b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t xml:space="preserve">66. Переходные процессы в линейной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 xml:space="preserve"> – цепи при включении на источник постоянного напряжения (апериодический процесс). Операторный метод.</w:t>
            </w:r>
            <w:r w:rsidR="008062B2" w:rsidRPr="00EE4FC2">
              <w:rPr>
                <w:b/>
                <w:sz w:val="12"/>
                <w:szCs w:val="12"/>
              </w:rPr>
              <w:br/>
            </w:r>
            <w:r w:rsidR="008062B2"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8DF2D4B" wp14:editId="74D93D6E">
                  <wp:extent cx="953037" cy="635358"/>
                  <wp:effectExtent l="0" t="0" r="0" b="0"/>
                  <wp:docPr id="2121" name="Рисунок 2121" descr="Схема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Схема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76389" cy="6509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proofErr w:type="spellStart"/>
            <w:r w:rsidR="008062B2"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="008062B2"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proofErr w:type="spellEnd"/>
            <w:r w:rsidR="008062B2" w:rsidRPr="00EE4FC2">
              <w:rPr>
                <w:rFonts w:cstheme="minorHAnsi"/>
                <w:sz w:val="10"/>
                <w:szCs w:val="10"/>
              </w:rPr>
              <w:t>(</w:t>
            </w:r>
            <w:r w:rsidR="008062B2"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="008062B2" w:rsidRPr="00EE4FC2">
              <w:rPr>
                <w:rFonts w:cstheme="minorHAnsi"/>
                <w:sz w:val="10"/>
                <w:szCs w:val="10"/>
              </w:rPr>
              <w:t xml:space="preserve">), </w:t>
            </w:r>
            <w:r w:rsidR="008062B2"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="008062B2" w:rsidRPr="00EE4FC2">
              <w:rPr>
                <w:rFonts w:cstheme="minorHAnsi"/>
                <w:sz w:val="10"/>
                <w:szCs w:val="10"/>
                <w:vertAlign w:val="subscript"/>
                <w:lang w:val="en-US"/>
              </w:rPr>
              <w:t>L</w:t>
            </w:r>
            <w:r w:rsidR="008062B2" w:rsidRPr="00EE4FC2">
              <w:rPr>
                <w:rFonts w:cstheme="minorHAnsi"/>
                <w:sz w:val="10"/>
                <w:szCs w:val="10"/>
              </w:rPr>
              <w:t>(</w:t>
            </w:r>
            <w:r w:rsidR="008062B2" w:rsidRPr="00EE4FC2">
              <w:rPr>
                <w:rFonts w:cstheme="minorHAnsi"/>
                <w:sz w:val="10"/>
                <w:szCs w:val="10"/>
                <w:lang w:val="en-US"/>
              </w:rPr>
              <w:t>t</w:t>
            </w:r>
            <w:r w:rsidR="008062B2" w:rsidRPr="00EE4FC2">
              <w:rPr>
                <w:rFonts w:cstheme="minorHAnsi"/>
                <w:sz w:val="10"/>
                <w:szCs w:val="10"/>
              </w:rPr>
              <w:t>);</w:t>
            </w:r>
          </w:p>
          <w:p w14:paraId="69E3DCB5" w14:textId="77777777" w:rsidR="008062B2" w:rsidRPr="00EE4FC2" w:rsidRDefault="008062B2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   1.</w:t>
            </w:r>
            <w:r w:rsidRPr="00EE4FC2">
              <w:rPr>
                <w:rFonts w:cstheme="minorHAnsi"/>
                <w:b/>
                <w:sz w:val="10"/>
                <w:szCs w:val="10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 xml:space="preserve">Независимые начальные условия  </w:t>
            </w:r>
            <w:r w:rsidRPr="00EE4FC2">
              <w:rPr>
                <w:rFonts w:cstheme="minorHAnsi"/>
                <w:position w:val="-12"/>
                <w:sz w:val="10"/>
                <w:szCs w:val="10"/>
                <w:lang w:val="en-US"/>
              </w:rPr>
              <w:object w:dxaOrig="1780" w:dyaOrig="360" w14:anchorId="4D16A516">
                <v:shape id="_x0000_i1056" type="#_x0000_t75" style="width:55.2pt;height:11.4pt" o:ole="">
                  <v:imagedata r:id="rId396" o:title=""/>
                </v:shape>
                <o:OLEObject Type="Embed" ProgID="Equation.3" ShapeID="_x0000_i1056" DrawAspect="Content" ObjectID="_1713529414" r:id="rId397"/>
              </w:objec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</w:p>
          <w:p w14:paraId="6596E943" w14:textId="77777777" w:rsidR="008062B2" w:rsidRPr="00EE4FC2" w:rsidRDefault="008062B2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rFonts w:cstheme="minorHAnsi"/>
                <w:sz w:val="10"/>
                <w:szCs w:val="10"/>
                <w:lang w:val="en-US"/>
              </w:rPr>
            </w:pPr>
            <w:r w:rsidRPr="00EE4FC2">
              <w:rPr>
                <w:rFonts w:cstheme="minorHAnsi"/>
                <w:sz w:val="10"/>
                <w:szCs w:val="10"/>
              </w:rPr>
              <w:t>2. Составляем операторную схему замещения.</w:t>
            </w:r>
            <w:r w:rsidRPr="00EE4FC2">
              <w:rPr>
                <w:rFonts w:cstheme="minorHAnsi"/>
                <w:b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8C82E35" wp14:editId="32A192B4">
                  <wp:extent cx="637504" cy="653442"/>
                  <wp:effectExtent l="0" t="0" r="0" b="0"/>
                  <wp:docPr id="2122" name="Рисунок 2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0508" cy="6565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I(p)=E/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r+pL</w:t>
            </w:r>
            <w:proofErr w:type="spellEnd"/>
            <w:r w:rsidRPr="00EE4FC2">
              <w:rPr>
                <w:rFonts w:cstheme="minorHAnsi"/>
                <w:sz w:val="10"/>
                <w:szCs w:val="10"/>
                <w:lang w:val="en-US"/>
              </w:rPr>
              <w:t>=M(p)/N(p)</w:t>
            </w:r>
          </w:p>
          <w:p w14:paraId="697FA38D" w14:textId="77777777" w:rsidR="00B273E1" w:rsidRPr="00EE4FC2" w:rsidRDefault="008062B2" w:rsidP="00D75795">
            <w:pPr>
              <w:tabs>
                <w:tab w:val="num" w:pos="540"/>
                <w:tab w:val="num" w:pos="720"/>
              </w:tabs>
              <w:spacing w:line="240" w:lineRule="auto"/>
              <w:rPr>
                <w:b/>
                <w:sz w:val="12"/>
                <w:szCs w:val="12"/>
                <w:lang w:val="en-US"/>
              </w:rPr>
            </w:pPr>
            <w:proofErr w:type="spellStart"/>
            <w:r w:rsidRPr="00EE4FC2">
              <w:rPr>
                <w:rFonts w:cstheme="minorHAnsi"/>
                <w:sz w:val="10"/>
                <w:szCs w:val="10"/>
              </w:rPr>
              <w:t>Перходим</w:t>
            </w:r>
            <w:proofErr w:type="spellEnd"/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от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изображения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к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ее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оригиналу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proofErr w:type="spellEnd"/>
            <w:r w:rsidRPr="00EE4FC2">
              <w:rPr>
                <w:rFonts w:cstheme="minorHAnsi"/>
                <w:position w:val="-4"/>
                <w:sz w:val="10"/>
                <w:szCs w:val="10"/>
                <w:lang w:val="en-US"/>
              </w:rPr>
              <w:object w:dxaOrig="180" w:dyaOrig="200" w14:anchorId="7B85C925">
                <v:shape id="_x0000_i1057" type="#_x0000_t75" style="width:9pt;height:10.2pt" o:ole="">
                  <v:imagedata r:id="rId105" o:title=""/>
                </v:shape>
                <o:OLEObject Type="Embed" ProgID="Equation.3" ShapeID="_x0000_i1057" DrawAspect="Content" ObjectID="_1713529415" r:id="rId398"/>
              </w:objec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(p) </w:t>
            </w:r>
            <w:r w:rsidRPr="00EE4FC2">
              <w:rPr>
                <w:rFonts w:cstheme="minorHAnsi"/>
                <w:sz w:val="10"/>
                <w:szCs w:val="10"/>
              </w:rPr>
              <w:t>при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помощи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формулы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разложения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F(p)=M(p)/N(p) </w:t>
            </w:r>
            <w:r w:rsidRPr="00EE4FC2">
              <w:rPr>
                <w:rFonts w:cstheme="minorHAnsi"/>
                <w:position w:val="-6"/>
                <w:sz w:val="10"/>
                <w:szCs w:val="10"/>
                <w:lang w:val="en-US"/>
              </w:rPr>
              <w:object w:dxaOrig="300" w:dyaOrig="220" w14:anchorId="568294C4">
                <v:shape id="_x0000_i1058" type="#_x0000_t75" style="width:15pt;height:11.4pt" o:ole="">
                  <v:imagedata r:id="rId109" o:title=""/>
                </v:shape>
                <o:OLEObject Type="Embed" ProgID="Equation.3" ShapeID="_x0000_i1058" DrawAspect="Content" ObjectID="_1713529416" r:id="rId399"/>
              </w:objec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f(t)=</w:t>
            </w:r>
            <w:r w:rsidRPr="00EE4FC2">
              <w:rPr>
                <w:rFonts w:cstheme="minorHAnsi"/>
                <w:position w:val="-30"/>
                <w:sz w:val="10"/>
                <w:szCs w:val="10"/>
                <w:lang w:val="en-US"/>
              </w:rPr>
              <w:object w:dxaOrig="999" w:dyaOrig="700" w14:anchorId="6A91F4A6">
                <v:shape id="_x0000_i1059" type="#_x0000_t75" style="width:26.4pt;height:18.6pt" o:ole="">
                  <v:imagedata r:id="rId111" o:title=""/>
                </v:shape>
                <o:OLEObject Type="Embed" ProgID="Equation.3" ShapeID="_x0000_i1059" DrawAspect="Content" ObjectID="_1713529417" r:id="rId400"/>
              </w:objec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e^p</w:t>
            </w:r>
            <w:proofErr w:type="spellEnd"/>
            <w:r w:rsidRPr="00EE4FC2">
              <w:rPr>
                <w:rFonts w:cstheme="minorHAnsi"/>
                <w:position w:val="-6"/>
                <w:sz w:val="10"/>
                <w:szCs w:val="10"/>
                <w:lang w:val="en-US"/>
              </w:rPr>
              <w:object w:dxaOrig="200" w:dyaOrig="279" w14:anchorId="7C636F26">
                <v:shape id="_x0000_i1060" type="#_x0000_t75" style="width:5.4pt;height:7.8pt" o:ole="">
                  <v:imagedata r:id="rId113" o:title=""/>
                </v:shape>
                <o:OLEObject Type="Embed" ProgID="Equation.3" ShapeID="_x0000_i1060" DrawAspect="Content" ObjectID="_1713529418" r:id="rId401"/>
              </w:objec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t, p</w:t>
            </w:r>
            <w:r w:rsidRPr="00EE4FC2">
              <w:rPr>
                <w:rFonts w:cstheme="minorHAnsi"/>
                <w:position w:val="-6"/>
                <w:sz w:val="10"/>
                <w:szCs w:val="10"/>
                <w:lang w:val="en-US"/>
              </w:rPr>
              <w:object w:dxaOrig="200" w:dyaOrig="279" w14:anchorId="0DAC05C2">
                <v:shape id="_x0000_i1061" type="#_x0000_t75" style="width:4.2pt;height:6.6pt" o:ole="">
                  <v:imagedata r:id="rId115" o:title=""/>
                </v:shape>
                <o:OLEObject Type="Embed" ProgID="Equation.3" ShapeID="_x0000_i1061" DrawAspect="Content" ObjectID="_1713529419" r:id="rId402"/>
              </w:objec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-</w:t>
            </w:r>
            <w:r w:rsidRPr="00EE4FC2">
              <w:rPr>
                <w:rFonts w:cstheme="minorHAnsi"/>
                <w:sz w:val="10"/>
                <w:szCs w:val="10"/>
              </w:rPr>
              <w:t>корни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</w:t>
            </w:r>
            <w:r w:rsidRPr="00EE4FC2">
              <w:rPr>
                <w:rFonts w:cstheme="minorHAnsi"/>
                <w:sz w:val="10"/>
                <w:szCs w:val="10"/>
              </w:rPr>
              <w:t>уравнения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 xml:space="preserve"> N(p)=0, </w:t>
            </w:r>
            <w:proofErr w:type="spellStart"/>
            <w:r w:rsidRPr="00EE4FC2">
              <w:rPr>
                <w:rFonts w:cstheme="minorHAnsi"/>
                <w:sz w:val="10"/>
                <w:szCs w:val="10"/>
                <w:lang w:val="en-US"/>
              </w:rPr>
              <w:t>r+pL</w:t>
            </w:r>
            <w:proofErr w:type="spellEnd"/>
            <w:r w:rsidRPr="00EE4FC2">
              <w:rPr>
                <w:rFonts w:cstheme="minorHAnsi"/>
                <w:sz w:val="10"/>
                <w:szCs w:val="10"/>
                <w:lang w:val="en-US"/>
              </w:rPr>
              <w:t>=0, p=-r\L, f(t)=E/L * e^(-rt/L)</w:t>
            </w:r>
            <w:r w:rsidRPr="00EE4FC2">
              <w:rPr>
                <w:rFonts w:ascii="Tahoma" w:hAnsi="Tahoma" w:cs="Tahoma"/>
                <w:noProof/>
                <w:sz w:val="36"/>
                <w:szCs w:val="36"/>
                <w:lang w:eastAsia="ru-RU"/>
              </w:rPr>
              <w:drawing>
                <wp:inline distT="0" distB="0" distL="0" distR="0" wp14:anchorId="1B65AE2F" wp14:editId="26D7F839">
                  <wp:extent cx="985234" cy="574176"/>
                  <wp:effectExtent l="0" t="0" r="5715" b="0"/>
                  <wp:docPr id="2123" name="Рисунок 2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95615" cy="58022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EE4FC2" w:rsidRPr="00EE4FC2" w14:paraId="7644223B" w14:textId="77777777" w:rsidTr="00D92165">
        <w:tc>
          <w:tcPr>
            <w:tcW w:w="3115" w:type="dxa"/>
          </w:tcPr>
          <w:p w14:paraId="3361D181" w14:textId="77777777" w:rsidR="00EE4FC2" w:rsidRPr="00F53B08" w:rsidRDefault="00EE4FC2" w:rsidP="00D75795">
            <w:pPr>
              <w:tabs>
                <w:tab w:val="num" w:pos="0"/>
              </w:tabs>
              <w:spacing w:line="240" w:lineRule="auto"/>
              <w:rPr>
                <w:b/>
                <w:sz w:val="12"/>
                <w:szCs w:val="12"/>
                <w:lang w:val="en-US"/>
              </w:rPr>
            </w:pPr>
          </w:p>
          <w:p w14:paraId="4AAF20DF" w14:textId="77777777" w:rsidR="00EE4FC2" w:rsidRPr="00F53B08" w:rsidRDefault="00EE4FC2" w:rsidP="00D75795">
            <w:pPr>
              <w:tabs>
                <w:tab w:val="num" w:pos="0"/>
              </w:tabs>
              <w:spacing w:line="240" w:lineRule="auto"/>
              <w:rPr>
                <w:b/>
                <w:sz w:val="12"/>
                <w:szCs w:val="12"/>
                <w:lang w:val="en-US"/>
              </w:rPr>
            </w:pPr>
          </w:p>
          <w:p w14:paraId="3B8CF124" w14:textId="77777777" w:rsidR="00EE4FC2" w:rsidRPr="00F53B08" w:rsidRDefault="00EE4FC2" w:rsidP="00D75795">
            <w:pPr>
              <w:tabs>
                <w:tab w:val="num" w:pos="0"/>
              </w:tabs>
              <w:spacing w:line="240" w:lineRule="auto"/>
              <w:rPr>
                <w:b/>
                <w:sz w:val="12"/>
                <w:szCs w:val="12"/>
                <w:lang w:val="en-US"/>
              </w:rPr>
            </w:pPr>
          </w:p>
          <w:p w14:paraId="290BBBA9" w14:textId="77777777" w:rsidR="00EE4FC2" w:rsidRPr="00F53B08" w:rsidRDefault="00EE4FC2" w:rsidP="00D75795">
            <w:pPr>
              <w:tabs>
                <w:tab w:val="num" w:pos="0"/>
              </w:tabs>
              <w:spacing w:line="240" w:lineRule="auto"/>
              <w:rPr>
                <w:b/>
                <w:sz w:val="12"/>
                <w:szCs w:val="12"/>
                <w:lang w:val="en-US"/>
              </w:rPr>
            </w:pPr>
          </w:p>
          <w:p w14:paraId="422B041B" w14:textId="77777777" w:rsidR="00EE4FC2" w:rsidRPr="00F53B08" w:rsidRDefault="00EE4FC2" w:rsidP="00D75795">
            <w:pPr>
              <w:tabs>
                <w:tab w:val="num" w:pos="0"/>
              </w:tabs>
              <w:spacing w:line="240" w:lineRule="auto"/>
              <w:rPr>
                <w:b/>
                <w:sz w:val="12"/>
                <w:szCs w:val="12"/>
                <w:lang w:val="en-US"/>
              </w:rPr>
            </w:pPr>
          </w:p>
          <w:p w14:paraId="0749651E" w14:textId="77777777" w:rsidR="008062B2" w:rsidRPr="00EE4FC2" w:rsidRDefault="00B273E1" w:rsidP="00D75795">
            <w:pPr>
              <w:tabs>
                <w:tab w:val="num" w:pos="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67. Коэффициенты отражения в начале однородной линии (</w:t>
            </w:r>
            <w:r w:rsidRPr="00EE4FC2">
              <w:rPr>
                <w:b/>
                <w:sz w:val="12"/>
                <w:szCs w:val="12"/>
                <w:lang w:val="en-US"/>
              </w:rPr>
              <w:t>n</w:t>
            </w:r>
            <w:r w:rsidRPr="00EE4FC2">
              <w:rPr>
                <w:b/>
                <w:sz w:val="12"/>
                <w:szCs w:val="12"/>
              </w:rPr>
              <w:t>1) и в конце линии (</w:t>
            </w:r>
            <w:r w:rsidRPr="00EE4FC2">
              <w:rPr>
                <w:b/>
                <w:sz w:val="12"/>
                <w:szCs w:val="12"/>
                <w:lang w:val="en-US"/>
              </w:rPr>
              <w:t>n</w:t>
            </w:r>
            <w:r w:rsidRPr="00EE4FC2">
              <w:rPr>
                <w:b/>
                <w:sz w:val="12"/>
                <w:szCs w:val="12"/>
              </w:rPr>
              <w:t>2). Значение коэффициентов в различных режимах работы линии: короткое замыкание, холостой ход, согласованная нагрузка.</w:t>
            </w:r>
            <w:r w:rsidR="008062B2" w:rsidRPr="00EE4FC2">
              <w:rPr>
                <w:b/>
                <w:sz w:val="12"/>
                <w:szCs w:val="12"/>
              </w:rPr>
              <w:br/>
            </w:r>
            <w:r w:rsidR="008062B2" w:rsidRPr="00EE4FC2">
              <w:rPr>
                <w:rFonts w:cstheme="minorHAnsi"/>
                <w:sz w:val="10"/>
                <w:szCs w:val="10"/>
              </w:rPr>
              <w:t xml:space="preserve">Введём понятие коэффициента отражения волны в начале линии  </w:t>
            </w:r>
            <w:r w:rsidR="008062B2" w:rsidRPr="00EE4FC2">
              <w:rPr>
                <w:rFonts w:cstheme="minorHAnsi"/>
                <w:position w:val="-42"/>
                <w:sz w:val="10"/>
                <w:szCs w:val="10"/>
              </w:rPr>
              <w:object w:dxaOrig="4080" w:dyaOrig="960" w14:anchorId="465A708F">
                <v:shape id="_x0000_i1062" type="#_x0000_t75" style="width:79.8pt;height:18.6pt" o:ole="">
                  <v:imagedata r:id="rId404" o:title=""/>
                </v:shape>
                <o:OLEObject Type="Embed" ProgID="Equation.3" ShapeID="_x0000_i1062" DrawAspect="Content" ObjectID="_1713529420" r:id="rId405"/>
              </w:object>
            </w:r>
            <w:r w:rsidR="008062B2" w:rsidRPr="00EE4FC2">
              <w:rPr>
                <w:rFonts w:cstheme="minorHAnsi"/>
                <w:sz w:val="10"/>
                <w:szCs w:val="10"/>
              </w:rPr>
              <w:t xml:space="preserve">   где </w:t>
            </w:r>
            <w:r w:rsidR="008062B2" w:rsidRPr="00EE4FC2">
              <w:rPr>
                <w:rFonts w:cstheme="minorHAnsi"/>
                <w:position w:val="-10"/>
                <w:sz w:val="10"/>
                <w:szCs w:val="10"/>
              </w:rPr>
              <w:object w:dxaOrig="1140" w:dyaOrig="480" w14:anchorId="169CED3A">
                <v:shape id="_x0000_i1063" type="#_x0000_t75" style="width:23.4pt;height:9.6pt" o:ole="">
                  <v:imagedata r:id="rId406" o:title=""/>
                </v:shape>
                <o:OLEObject Type="Embed" ProgID="Equation.3" ShapeID="_x0000_i1063" DrawAspect="Content" ObjectID="_1713529421" r:id="rId407"/>
              </w:object>
            </w:r>
            <w:r w:rsidR="008062B2" w:rsidRPr="00EE4FC2">
              <w:rPr>
                <w:rFonts w:cstheme="minorHAnsi"/>
                <w:sz w:val="10"/>
                <w:szCs w:val="10"/>
              </w:rPr>
              <w:t>- входное сопротивление линии.</w:t>
            </w:r>
          </w:p>
          <w:p w14:paraId="25B8D331" w14:textId="77777777" w:rsidR="008062B2" w:rsidRPr="00EE4FC2" w:rsidRDefault="008062B2" w:rsidP="00D75795">
            <w:pPr>
              <w:tabs>
                <w:tab w:val="num" w:pos="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 Подстановка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A</w:t>
            </w:r>
            <w:r w:rsidRPr="00EE4FC2">
              <w:rPr>
                <w:rFonts w:cstheme="minorHAnsi"/>
                <w:sz w:val="10"/>
                <w:szCs w:val="10"/>
              </w:rPr>
              <w:t xml:space="preserve">1 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A</w:t>
            </w:r>
            <w:r w:rsidRPr="00EE4FC2">
              <w:rPr>
                <w:rFonts w:cstheme="minorHAnsi"/>
                <w:sz w:val="10"/>
                <w:szCs w:val="10"/>
              </w:rPr>
              <w:t>2 даёт:</w:t>
            </w:r>
            <w:r w:rsidRPr="00EE4FC2">
              <w:rPr>
                <w:rFonts w:cstheme="minorHAnsi"/>
                <w:position w:val="-78"/>
                <w:sz w:val="10"/>
                <w:szCs w:val="10"/>
              </w:rPr>
              <w:object w:dxaOrig="2940" w:dyaOrig="1680" w14:anchorId="1D45844B">
                <v:shape id="_x0000_i1064" type="#_x0000_t75" style="width:49.8pt;height:28.2pt" o:ole="">
                  <v:imagedata r:id="rId408" o:title=""/>
                </v:shape>
                <o:OLEObject Type="Embed" ProgID="Equation.3" ShapeID="_x0000_i1064" DrawAspect="Content" ObjectID="_1713529422" r:id="rId409"/>
              </w:object>
            </w:r>
          </w:p>
          <w:p w14:paraId="3E8AC77B" w14:textId="77777777" w:rsidR="008062B2" w:rsidRPr="00EE4FC2" w:rsidRDefault="008062B2" w:rsidP="00D75795">
            <w:pPr>
              <w:tabs>
                <w:tab w:val="num" w:pos="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Если заданы граничные условия на конце линии, то удобнее отсчитывать расстояние от конца, приняв координату</w:t>
            </w:r>
            <w:r w:rsidRPr="00EE4FC2">
              <w:rPr>
                <w:rFonts w:cstheme="minorHAnsi"/>
                <w:position w:val="-6"/>
                <w:sz w:val="10"/>
                <w:szCs w:val="10"/>
              </w:rPr>
              <w:object w:dxaOrig="380" w:dyaOrig="320" w14:anchorId="0EF0E9E5">
                <v:shape id="_x0000_i1065" type="#_x0000_t75" style="width:12.6pt;height:10.8pt" o:ole="">
                  <v:imagedata r:id="rId410" o:title=""/>
                </v:shape>
                <o:OLEObject Type="Embed" ProgID="Equation.3" ShapeID="_x0000_i1065" DrawAspect="Content" ObjectID="_1713529423" r:id="rId411"/>
              </w:object>
            </w:r>
            <w:r w:rsidRPr="00EE4FC2">
              <w:rPr>
                <w:rFonts w:cstheme="minorHAnsi"/>
                <w:sz w:val="10"/>
                <w:szCs w:val="10"/>
              </w:rPr>
              <w:t xml:space="preserve"> Для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A</w:t>
            </w:r>
            <w:r w:rsidRPr="00EE4FC2">
              <w:rPr>
                <w:rFonts w:cstheme="minorHAnsi"/>
                <w:sz w:val="10"/>
                <w:szCs w:val="10"/>
              </w:rPr>
              <w:t xml:space="preserve">1 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A</w:t>
            </w:r>
            <w:r w:rsidRPr="00EE4FC2">
              <w:rPr>
                <w:rFonts w:cstheme="minorHAnsi"/>
                <w:sz w:val="10"/>
                <w:szCs w:val="10"/>
              </w:rPr>
              <w:t>2 получаем следующие выражения:</w:t>
            </w:r>
            <w:r w:rsidRPr="00EE4FC2">
              <w:rPr>
                <w:rFonts w:cstheme="minorHAnsi"/>
                <w:position w:val="-60"/>
                <w:sz w:val="10"/>
                <w:szCs w:val="10"/>
              </w:rPr>
              <w:object w:dxaOrig="1980" w:dyaOrig="1320" w14:anchorId="4B49B5F4">
                <v:shape id="_x0000_i1066" type="#_x0000_t75" style="width:47.4pt;height:31.8pt" o:ole="">
                  <v:imagedata r:id="rId412" o:title=""/>
                </v:shape>
                <o:OLEObject Type="Embed" ProgID="Equation.3" ShapeID="_x0000_i1066" DrawAspect="Content" ObjectID="_1713529424" r:id="rId413"/>
              </w:object>
            </w:r>
          </w:p>
          <w:p w14:paraId="6D139ADD" w14:textId="77777777" w:rsidR="008062B2" w:rsidRPr="00EE4FC2" w:rsidRDefault="008062B2" w:rsidP="00D75795">
            <w:pPr>
              <w:tabs>
                <w:tab w:val="num" w:pos="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Получим окончательные результаты для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Pr="00EE4FC2">
              <w:rPr>
                <w:rFonts w:cstheme="minorHAnsi"/>
                <w:sz w:val="10"/>
                <w:szCs w:val="10"/>
              </w:rPr>
              <w:t xml:space="preserve"> и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</w:p>
          <w:p w14:paraId="242900AE" w14:textId="77777777" w:rsidR="008062B2" w:rsidRPr="00EE4FC2" w:rsidRDefault="008062B2" w:rsidP="00D75795">
            <w:pPr>
              <w:tabs>
                <w:tab w:val="num" w:pos="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position w:val="-60"/>
                <w:sz w:val="10"/>
                <w:szCs w:val="10"/>
              </w:rPr>
              <w:object w:dxaOrig="2900" w:dyaOrig="1320" w14:anchorId="65D64195">
                <v:shape id="_x0000_i1067" type="#_x0000_t75" style="width:57pt;height:25.8pt" o:ole="">
                  <v:imagedata r:id="rId414" o:title=""/>
                </v:shape>
                <o:OLEObject Type="Embed" ProgID="Equation.3" ShapeID="_x0000_i1067" DrawAspect="Content" ObjectID="_1713529425" r:id="rId415"/>
              </w:object>
            </w:r>
          </w:p>
          <w:p w14:paraId="540BD85E" w14:textId="77777777" w:rsidR="008062B2" w:rsidRPr="00EE4FC2" w:rsidRDefault="008062B2" w:rsidP="00D75795">
            <w:pPr>
              <w:tabs>
                <w:tab w:val="num" w:pos="0"/>
              </w:tabs>
              <w:spacing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Где аналогично предыдущему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Pr="00EE4FC2">
              <w:rPr>
                <w:rFonts w:cstheme="minorHAnsi"/>
                <w:sz w:val="10"/>
                <w:szCs w:val="10"/>
              </w:rPr>
              <w:t>2-коэфициент отражения в конце линии.</w:t>
            </w:r>
            <w:r w:rsidRPr="00EE4FC2">
              <w:rPr>
                <w:rFonts w:cstheme="minorHAnsi"/>
                <w:position w:val="-30"/>
                <w:sz w:val="10"/>
                <w:szCs w:val="10"/>
              </w:rPr>
              <w:object w:dxaOrig="4260" w:dyaOrig="720" w14:anchorId="679ED934">
                <v:shape id="_x0000_i1068" type="#_x0000_t75" style="width:117pt;height:19.8pt" o:ole="">
                  <v:imagedata r:id="rId416" o:title=""/>
                </v:shape>
                <o:OLEObject Type="Embed" ProgID="Equation.3" ShapeID="_x0000_i1068" DrawAspect="Content" ObjectID="_1713529426" r:id="rId417"/>
              </w:objec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</w:p>
          <w:p w14:paraId="65788116" w14:textId="77777777" w:rsidR="00B273E1" w:rsidRPr="00EE4FC2" w:rsidRDefault="008062B2" w:rsidP="00D75795">
            <w:pPr>
              <w:tabs>
                <w:tab w:val="num" w:pos="0"/>
              </w:tabs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Где </w:t>
            </w:r>
            <w:r w:rsidRPr="00EE4FC2">
              <w:rPr>
                <w:rFonts w:cstheme="minorHAnsi"/>
                <w:position w:val="-30"/>
                <w:sz w:val="10"/>
                <w:szCs w:val="10"/>
              </w:rPr>
              <w:object w:dxaOrig="880" w:dyaOrig="720" w14:anchorId="53FF8531">
                <v:shape id="_x0000_i1069" type="#_x0000_t75" style="width:25.8pt;height:21pt" o:ole="">
                  <v:imagedata r:id="rId418" o:title=""/>
                </v:shape>
                <o:OLEObject Type="Embed" ProgID="Equation.3" ShapeID="_x0000_i1069" DrawAspect="Content" ObjectID="_1713529427" r:id="rId419"/>
              </w:object>
            </w:r>
            <w:r w:rsidRPr="00EE4FC2">
              <w:rPr>
                <w:rFonts w:cstheme="minorHAnsi"/>
                <w:sz w:val="10"/>
                <w:szCs w:val="10"/>
              </w:rPr>
              <w:t xml:space="preserve">выходное сопротивление в конце линии. Согласованная нагрузка: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>в</w:t>
            </w:r>
            <w:r w:rsidRPr="00EE4FC2">
              <w:rPr>
                <w:rFonts w:cstheme="minorHAnsi"/>
                <w:sz w:val="10"/>
                <w:szCs w:val="10"/>
              </w:rPr>
              <w:t xml:space="preserve"> =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 xml:space="preserve">2 </w:t>
            </w:r>
            <w:r w:rsidRPr="00EE4FC2">
              <w:rPr>
                <w:rFonts w:cstheme="minorHAnsi"/>
                <w:sz w:val="10"/>
                <w:szCs w:val="10"/>
              </w:rPr>
              <w:t xml:space="preserve">-&gt;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>2</w:t>
            </w:r>
            <w:r w:rsidRPr="00EE4FC2">
              <w:rPr>
                <w:rFonts w:cstheme="minorHAnsi"/>
                <w:sz w:val="10"/>
                <w:szCs w:val="10"/>
              </w:rPr>
              <w:t xml:space="preserve">=0, Короткое замыкание: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>2</w:t>
            </w:r>
            <w:r w:rsidRPr="00EE4FC2">
              <w:rPr>
                <w:rFonts w:cstheme="minorHAnsi"/>
                <w:sz w:val="10"/>
                <w:szCs w:val="10"/>
              </w:rPr>
              <w:t xml:space="preserve"> = 0 -&gt;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>2</w:t>
            </w:r>
            <w:r w:rsidRPr="00EE4FC2">
              <w:rPr>
                <w:rFonts w:cstheme="minorHAnsi"/>
                <w:sz w:val="10"/>
                <w:szCs w:val="10"/>
              </w:rPr>
              <w:t>=-</w:t>
            </w:r>
            <w:proofErr w:type="gramStart"/>
            <w:r w:rsidRPr="00EE4FC2">
              <w:rPr>
                <w:rFonts w:cstheme="minorHAnsi"/>
                <w:sz w:val="10"/>
                <w:szCs w:val="10"/>
              </w:rPr>
              <w:t>1,Холостой</w:t>
            </w:r>
            <w:proofErr w:type="gramEnd"/>
            <w:r w:rsidRPr="00EE4FC2">
              <w:rPr>
                <w:rFonts w:cstheme="minorHAnsi"/>
                <w:sz w:val="10"/>
                <w:szCs w:val="10"/>
              </w:rPr>
              <w:t xml:space="preserve"> ход: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>2</w:t>
            </w:r>
            <w:r w:rsidRPr="00EE4FC2">
              <w:rPr>
                <w:rFonts w:cstheme="minorHAnsi"/>
                <w:sz w:val="10"/>
                <w:szCs w:val="10"/>
              </w:rPr>
              <w:t xml:space="preserve"> = бесконечность -&gt;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n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>2</w:t>
            </w:r>
            <w:r w:rsidRPr="00EE4FC2">
              <w:rPr>
                <w:rFonts w:cstheme="minorHAnsi"/>
                <w:sz w:val="10"/>
                <w:szCs w:val="10"/>
              </w:rPr>
              <w:t>=1</w:t>
            </w:r>
          </w:p>
        </w:tc>
        <w:tc>
          <w:tcPr>
            <w:tcW w:w="3115" w:type="dxa"/>
          </w:tcPr>
          <w:p w14:paraId="5AFD1B42" w14:textId="77777777" w:rsidR="00EE4FC2" w:rsidRDefault="00EE4FC2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  <w:p w14:paraId="3B0B8CE4" w14:textId="77777777" w:rsidR="00EE4FC2" w:rsidRDefault="00EE4FC2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  <w:p w14:paraId="4528DF78" w14:textId="43D0BABE" w:rsidR="00EE4FC2" w:rsidRDefault="00EE4FC2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  <w:p w14:paraId="5FD0C7EB" w14:textId="77777777" w:rsidR="00F53B08" w:rsidRDefault="00F53B08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  <w:p w14:paraId="4C11D3DD" w14:textId="77777777" w:rsidR="00EE4FC2" w:rsidRDefault="00EE4FC2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  <w:p w14:paraId="62F993E2" w14:textId="77777777" w:rsidR="008062B2" w:rsidRPr="00EE4FC2" w:rsidRDefault="00B273E1" w:rsidP="00D75795">
            <w:pPr>
              <w:spacing w:line="240" w:lineRule="auto"/>
              <w:rPr>
                <w:rFonts w:ascii="Times New Roman" w:hAnsi="Times New Roman" w:cs="Times New Roman"/>
                <w:b/>
                <w:sz w:val="28"/>
                <w:szCs w:val="28"/>
                <w:u w:val="single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 xml:space="preserve">68. Переходные процессы в линейной </w:t>
            </w:r>
            <w:r w:rsidRPr="00EE4FC2">
              <w:rPr>
                <w:b/>
                <w:sz w:val="12"/>
                <w:szCs w:val="12"/>
                <w:lang w:val="en-US"/>
              </w:rPr>
              <w:t>r</w:t>
            </w:r>
            <w:r w:rsidRPr="00EE4FC2">
              <w:rPr>
                <w:b/>
                <w:sz w:val="12"/>
                <w:szCs w:val="12"/>
              </w:rPr>
              <w:t xml:space="preserve">, </w:t>
            </w:r>
            <w:r w:rsidRPr="00EE4FC2">
              <w:rPr>
                <w:b/>
                <w:sz w:val="12"/>
                <w:szCs w:val="12"/>
                <w:lang w:val="en-US"/>
              </w:rPr>
              <w:t>L</w:t>
            </w:r>
            <w:r w:rsidRPr="00EE4FC2">
              <w:rPr>
                <w:b/>
                <w:sz w:val="12"/>
                <w:szCs w:val="12"/>
              </w:rPr>
              <w:t>, С – цепи при включении на источник постоянного напряжения (колебательный процесс). Операторный метод.</w:t>
            </w:r>
            <w:r w:rsidR="008062B2" w:rsidRPr="00EE4FC2">
              <w:rPr>
                <w:b/>
                <w:sz w:val="12"/>
                <w:szCs w:val="12"/>
              </w:rPr>
              <w:br/>
            </w:r>
            <w:r w:rsidR="008062B2" w:rsidRPr="00EE4FC2">
              <w:rPr>
                <w:rFonts w:ascii="Times New Roman" w:hAnsi="Times New Roman" w:cs="Times New Roman"/>
                <w:b/>
                <w:noProof/>
                <w:sz w:val="28"/>
                <w:szCs w:val="28"/>
                <w:u w:val="single"/>
                <w:lang w:eastAsia="ru-RU"/>
              </w:rPr>
              <w:drawing>
                <wp:inline distT="0" distB="0" distL="0" distR="0" wp14:anchorId="0CA598D2" wp14:editId="47E478F8">
                  <wp:extent cx="1631900" cy="1370132"/>
                  <wp:effectExtent l="0" t="0" r="6985" b="1905"/>
                  <wp:docPr id="2124" name="Рисунок 2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0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421">
                                    <a14:imgEffect>
                                      <a14:artisticPhotocopy/>
                                    </a14:imgEffect>
                                  </a14:imgLayer>
                                </a14:imgProps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6958" cy="1382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BAB33B3" w14:textId="77777777" w:rsidR="00B273E1" w:rsidRPr="00EE4FC2" w:rsidRDefault="008062B2" w:rsidP="00D75795">
            <w:pPr>
              <w:spacing w:line="240" w:lineRule="auto"/>
              <w:rPr>
                <w:b/>
                <w:sz w:val="12"/>
                <w:szCs w:val="12"/>
              </w:rPr>
            </w:pPr>
            <w:r w:rsidRPr="00EE4FC2">
              <w:rPr>
                <w:rFonts w:ascii="Times New Roman" w:hAnsi="Times New Roman" w:cs="Times New Roman"/>
                <w:b/>
                <w:noProof/>
                <w:sz w:val="28"/>
                <w:szCs w:val="28"/>
                <w:u w:val="single"/>
                <w:lang w:eastAsia="ru-RU"/>
              </w:rPr>
              <w:drawing>
                <wp:inline distT="0" distB="0" distL="0" distR="0" wp14:anchorId="2301A347" wp14:editId="10E1A4D3">
                  <wp:extent cx="1807040" cy="1320351"/>
                  <wp:effectExtent l="0" t="0" r="3175" b="0"/>
                  <wp:docPr id="2125" name="Рисунок 2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7782" cy="1350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15" w:type="dxa"/>
          </w:tcPr>
          <w:p w14:paraId="11EB1167" w14:textId="77777777" w:rsidR="00EE4FC2" w:rsidRDefault="00EE4FC2" w:rsidP="00D75795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sz w:val="12"/>
                <w:szCs w:val="12"/>
              </w:rPr>
            </w:pPr>
          </w:p>
          <w:p w14:paraId="020758D0" w14:textId="77777777" w:rsidR="00EE4FC2" w:rsidRDefault="00EE4FC2" w:rsidP="00D75795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sz w:val="12"/>
                <w:szCs w:val="12"/>
              </w:rPr>
            </w:pPr>
          </w:p>
          <w:p w14:paraId="6EE6E679" w14:textId="77777777" w:rsidR="00EE4FC2" w:rsidRDefault="00EE4FC2" w:rsidP="00D75795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sz w:val="12"/>
                <w:szCs w:val="12"/>
              </w:rPr>
            </w:pPr>
          </w:p>
          <w:p w14:paraId="2B2491AB" w14:textId="77777777" w:rsidR="00EE4FC2" w:rsidRDefault="00EE4FC2" w:rsidP="00D75795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sz w:val="12"/>
                <w:szCs w:val="12"/>
              </w:rPr>
            </w:pPr>
          </w:p>
          <w:p w14:paraId="34F51248" w14:textId="67925B29" w:rsidR="00EE4FC2" w:rsidRDefault="00EE4FC2" w:rsidP="00D75795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sz w:val="12"/>
                <w:szCs w:val="12"/>
              </w:rPr>
            </w:pPr>
          </w:p>
          <w:p w14:paraId="74C01719" w14:textId="084306CF" w:rsidR="00F53B08" w:rsidRDefault="00F53B08" w:rsidP="00D75795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sz w:val="12"/>
                <w:szCs w:val="12"/>
              </w:rPr>
            </w:pPr>
          </w:p>
          <w:p w14:paraId="0E68D5E5" w14:textId="66E2697D" w:rsidR="00F53B08" w:rsidRDefault="00F53B08" w:rsidP="00D75795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sz w:val="12"/>
                <w:szCs w:val="12"/>
              </w:rPr>
            </w:pPr>
          </w:p>
          <w:p w14:paraId="16F5BC33" w14:textId="77777777" w:rsidR="00F53B08" w:rsidRDefault="00F53B08" w:rsidP="00D75795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sz w:val="12"/>
                <w:szCs w:val="12"/>
              </w:rPr>
            </w:pPr>
          </w:p>
          <w:p w14:paraId="38CB20BC" w14:textId="77777777" w:rsidR="00EE4FC2" w:rsidRDefault="00EE4FC2" w:rsidP="00D75795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sz w:val="12"/>
                <w:szCs w:val="12"/>
              </w:rPr>
            </w:pPr>
          </w:p>
          <w:p w14:paraId="63B39833" w14:textId="77777777" w:rsidR="00EE4FC2" w:rsidRDefault="00EE4FC2" w:rsidP="00D75795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sz w:val="12"/>
                <w:szCs w:val="12"/>
              </w:rPr>
            </w:pPr>
          </w:p>
          <w:p w14:paraId="7BE2B670" w14:textId="77777777" w:rsidR="00EE4FC2" w:rsidRDefault="00EE4FC2" w:rsidP="00D75795">
            <w:pPr>
              <w:autoSpaceDE w:val="0"/>
              <w:autoSpaceDN w:val="0"/>
              <w:adjustRightInd w:val="0"/>
              <w:spacing w:after="0" w:line="240" w:lineRule="auto"/>
              <w:rPr>
                <w:b/>
                <w:sz w:val="12"/>
                <w:szCs w:val="12"/>
              </w:rPr>
            </w:pPr>
          </w:p>
          <w:p w14:paraId="437DE5B1" w14:textId="77777777" w:rsidR="002E57C0" w:rsidRPr="00EE4FC2" w:rsidRDefault="00B273E1" w:rsidP="00D7579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b/>
                <w:sz w:val="12"/>
                <w:szCs w:val="12"/>
              </w:rPr>
              <w:lastRenderedPageBreak/>
              <w:t>69. Входное сопротивление однородной линии в различных режимах работы. Распределение сопротивление вдоль линии для режимов: короткого замыкания нагрузки, холостого хода, согласованной нагрузки.</w:t>
            </w:r>
            <w:r w:rsidR="002E57C0" w:rsidRPr="00EE4FC2">
              <w:rPr>
                <w:b/>
                <w:sz w:val="12"/>
                <w:szCs w:val="12"/>
              </w:rPr>
              <w:br/>
            </w:r>
            <w:r w:rsidR="002E57C0" w:rsidRPr="00EE4FC2">
              <w:rPr>
                <w:rFonts w:cstheme="minorHAnsi"/>
                <w:sz w:val="10"/>
                <w:szCs w:val="10"/>
              </w:rPr>
              <w:t xml:space="preserve">Входное сопротивление линии, измеренное в произвольной точке на расстоянии х </w:t>
            </w:r>
            <w:r w:rsidR="002E57C0" w:rsidRPr="00EE4FC2">
              <w:rPr>
                <w:rFonts w:eastAsia="TT3FB5o00" w:cstheme="minorHAnsi"/>
                <w:sz w:val="10"/>
                <w:szCs w:val="10"/>
              </w:rPr>
              <w:t xml:space="preserve">′ </w:t>
            </w:r>
            <w:r w:rsidR="002E57C0" w:rsidRPr="00EE4FC2">
              <w:rPr>
                <w:rFonts w:cstheme="minorHAnsi"/>
                <w:sz w:val="10"/>
                <w:szCs w:val="10"/>
              </w:rPr>
              <w:t xml:space="preserve">от конца, определяется отношением </w:t>
            </w:r>
            <w:r w:rsidR="002E57C0"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="002E57C0" w:rsidRPr="00EE4FC2">
              <w:rPr>
                <w:rFonts w:cstheme="minorHAnsi"/>
                <w:sz w:val="10"/>
                <w:szCs w:val="10"/>
              </w:rPr>
              <w:t>=</w:t>
            </w:r>
            <w:r w:rsidR="002E57C0" w:rsidRPr="00EE4FC2">
              <w:rPr>
                <w:rFonts w:cstheme="minorHAnsi"/>
                <w:sz w:val="10"/>
                <w:szCs w:val="10"/>
                <w:lang w:val="en-US"/>
              </w:rPr>
              <w:t>U</w:t>
            </w:r>
            <w:r w:rsidR="002E57C0" w:rsidRPr="00EE4FC2">
              <w:rPr>
                <w:rFonts w:cstheme="minorHAnsi"/>
                <w:sz w:val="10"/>
                <w:szCs w:val="10"/>
              </w:rPr>
              <w:t>/</w:t>
            </w:r>
            <w:r w:rsidR="002E57C0" w:rsidRPr="00EE4FC2">
              <w:rPr>
                <w:rFonts w:cstheme="minorHAnsi"/>
                <w:sz w:val="10"/>
                <w:szCs w:val="10"/>
                <w:lang w:val="en-US"/>
              </w:rPr>
              <w:t>I</w:t>
            </w:r>
            <w:r w:rsidR="002E57C0" w:rsidRPr="00EE4FC2">
              <w:rPr>
                <w:rFonts w:cstheme="minorHAnsi"/>
                <w:sz w:val="10"/>
                <w:szCs w:val="10"/>
              </w:rPr>
              <w:t xml:space="preserve"> и может быть представлено в комплексной или гиперболической форме. Будем считать, что линия нагружена на конце некоторым сопротивлением Z2, которое в зависимости от условий может быть любым.</w:t>
            </w:r>
          </w:p>
          <w:p w14:paraId="4FE18CA5" w14:textId="77777777" w:rsidR="002E57C0" w:rsidRPr="00EE4FC2" w:rsidRDefault="002E57C0" w:rsidP="00D7579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>Комплексное входное сопротивление линии</w:t>
            </w:r>
          </w:p>
          <w:p w14:paraId="1ADD6B83" w14:textId="77777777" w:rsidR="002E57C0" w:rsidRPr="00EE4FC2" w:rsidRDefault="002E57C0" w:rsidP="00D7579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B7CF7D0" wp14:editId="443BB324">
                  <wp:extent cx="843567" cy="256035"/>
                  <wp:effectExtent l="0" t="0" r="0" b="0"/>
                  <wp:docPr id="2131" name="Рисунок 21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872117" cy="264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7244B3" w14:textId="77777777" w:rsidR="002E57C0" w:rsidRPr="00EE4FC2" w:rsidRDefault="002E57C0" w:rsidP="00D7579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415437FB" wp14:editId="56F47219">
                  <wp:extent cx="1687132" cy="216542"/>
                  <wp:effectExtent l="0" t="0" r="8890" b="0"/>
                  <wp:docPr id="2132" name="Рисунок 21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4044" cy="2341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9C26524" w14:textId="77777777" w:rsidR="002E57C0" w:rsidRPr="00EE4FC2" w:rsidRDefault="002E57C0" w:rsidP="00D7579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7ACA01B8" wp14:editId="32B0EB7A">
                  <wp:extent cx="1679575" cy="343355"/>
                  <wp:effectExtent l="0" t="0" r="0" b="0"/>
                  <wp:docPr id="2133" name="Рисунок 21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0988" cy="3559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1AECEF3" w14:textId="77777777" w:rsidR="002E57C0" w:rsidRPr="00EE4FC2" w:rsidRDefault="002E57C0" w:rsidP="00D7579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48467612" wp14:editId="522C66B5">
                  <wp:extent cx="1771192" cy="714777"/>
                  <wp:effectExtent l="0" t="0" r="635" b="9525"/>
                  <wp:docPr id="2134" name="Рисунок 21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32363" cy="7394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A4614F2" w14:textId="77777777" w:rsidR="002E57C0" w:rsidRPr="00EE4FC2" w:rsidRDefault="002E57C0" w:rsidP="00D7579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10"/>
                <w:szCs w:val="10"/>
              </w:rPr>
            </w:pPr>
          </w:p>
          <w:p w14:paraId="7D9E6B7E" w14:textId="77777777" w:rsidR="002E57C0" w:rsidRPr="00EE4FC2" w:rsidRDefault="002E57C0" w:rsidP="00D7579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0C6D0340" wp14:editId="4D226B64">
                  <wp:extent cx="1679669" cy="180304"/>
                  <wp:effectExtent l="0" t="0" r="0" b="0"/>
                  <wp:docPr id="2135" name="Рисунок 21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43539" cy="2086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18EA9F9" w14:textId="77777777" w:rsidR="002E57C0" w:rsidRPr="00EE4FC2" w:rsidRDefault="002E57C0" w:rsidP="00D7579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noProof/>
                <w:sz w:val="10"/>
                <w:szCs w:val="10"/>
                <w:lang w:eastAsia="ru-RU"/>
              </w:rPr>
              <w:drawing>
                <wp:inline distT="0" distB="0" distL="0" distR="0" wp14:anchorId="3C7EBD8F" wp14:editId="653AF5CE">
                  <wp:extent cx="1694027" cy="579549"/>
                  <wp:effectExtent l="0" t="0" r="1905" b="0"/>
                  <wp:docPr id="13" name="Рисунок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393" cy="5971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91B9033" w14:textId="77777777" w:rsidR="002E57C0" w:rsidRPr="00EE4FC2" w:rsidRDefault="002E57C0" w:rsidP="00D75795">
            <w:pPr>
              <w:autoSpaceDE w:val="0"/>
              <w:autoSpaceDN w:val="0"/>
              <w:adjustRightInd w:val="0"/>
              <w:spacing w:after="0" w:line="240" w:lineRule="auto"/>
              <w:rPr>
                <w:rFonts w:cstheme="minorHAnsi"/>
                <w:sz w:val="10"/>
                <w:szCs w:val="10"/>
              </w:rPr>
            </w:pPr>
            <w:r w:rsidRPr="00EE4FC2">
              <w:rPr>
                <w:rFonts w:cstheme="minorHAnsi"/>
                <w:sz w:val="10"/>
                <w:szCs w:val="10"/>
              </w:rPr>
              <w:t xml:space="preserve">При согласованной нагрузке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>2</w:t>
            </w:r>
            <w:r w:rsidRPr="00EE4FC2">
              <w:rPr>
                <w:rFonts w:cstheme="minorHAnsi"/>
                <w:sz w:val="10"/>
                <w:szCs w:val="10"/>
              </w:rPr>
              <w:t>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 xml:space="preserve">в   </w:t>
            </w:r>
            <w:r w:rsidRPr="00EE4FC2">
              <w:rPr>
                <w:rFonts w:cstheme="minorHAnsi"/>
                <w:sz w:val="10"/>
                <w:szCs w:val="10"/>
              </w:rPr>
              <w:t xml:space="preserve"> -&gt;   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Pr="00EE4FC2">
              <w:rPr>
                <w:rFonts w:cstheme="minorHAnsi"/>
                <w:sz w:val="10"/>
                <w:szCs w:val="10"/>
              </w:rPr>
              <w:t>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>2</w:t>
            </w:r>
            <w:r w:rsidRPr="00EE4FC2">
              <w:rPr>
                <w:rFonts w:cstheme="minorHAnsi"/>
                <w:sz w:val="10"/>
                <w:szCs w:val="10"/>
              </w:rPr>
              <w:t>=</w:t>
            </w:r>
            <w:r w:rsidRPr="00EE4FC2">
              <w:rPr>
                <w:rFonts w:cstheme="minorHAnsi"/>
                <w:sz w:val="10"/>
                <w:szCs w:val="10"/>
                <w:lang w:val="en-US"/>
              </w:rPr>
              <w:t>Z</w:t>
            </w:r>
            <w:r w:rsidRPr="00EE4FC2">
              <w:rPr>
                <w:rFonts w:cstheme="minorHAnsi"/>
                <w:sz w:val="10"/>
                <w:szCs w:val="10"/>
                <w:vertAlign w:val="subscript"/>
              </w:rPr>
              <w:t>в</w:t>
            </w:r>
            <w:r w:rsidR="00880EA6" w:rsidRPr="00EE4FC2">
              <w:rPr>
                <w:rFonts w:cstheme="minorHAnsi"/>
                <w:sz w:val="10"/>
                <w:szCs w:val="10"/>
              </w:rPr>
              <w:t>.</w:t>
            </w:r>
            <w:r w:rsidRPr="00EE4FC2">
              <w:rPr>
                <w:rFonts w:cstheme="minorHAnsi"/>
                <w:sz w:val="10"/>
                <w:szCs w:val="10"/>
              </w:rPr>
              <w:t xml:space="preserve"> </w:t>
            </w:r>
          </w:p>
          <w:p w14:paraId="5177A6BB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</w:tr>
      <w:tr w:rsidR="00EE4FC2" w:rsidRPr="00EE4FC2" w14:paraId="4B66C885" w14:textId="77777777" w:rsidTr="00D92165">
        <w:tc>
          <w:tcPr>
            <w:tcW w:w="3115" w:type="dxa"/>
          </w:tcPr>
          <w:p w14:paraId="2EE22A85" w14:textId="77777777" w:rsidR="00B273E1" w:rsidRPr="00EE4FC2" w:rsidRDefault="00B273E1" w:rsidP="00880EA6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  <w:tc>
          <w:tcPr>
            <w:tcW w:w="3115" w:type="dxa"/>
          </w:tcPr>
          <w:p w14:paraId="3585F82C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  <w:tc>
          <w:tcPr>
            <w:tcW w:w="3115" w:type="dxa"/>
          </w:tcPr>
          <w:p w14:paraId="6F8E913D" w14:textId="77777777" w:rsidR="00B273E1" w:rsidRPr="00EE4FC2" w:rsidRDefault="00B273E1" w:rsidP="00D75795">
            <w:pPr>
              <w:spacing w:line="240" w:lineRule="auto"/>
              <w:rPr>
                <w:b/>
                <w:sz w:val="12"/>
                <w:szCs w:val="12"/>
              </w:rPr>
            </w:pPr>
          </w:p>
        </w:tc>
      </w:tr>
    </w:tbl>
    <w:p w14:paraId="41277DCB" w14:textId="77777777" w:rsidR="000A7134" w:rsidRPr="00EE4FC2" w:rsidRDefault="000A7134" w:rsidP="00D75795">
      <w:pPr>
        <w:spacing w:line="240" w:lineRule="auto"/>
      </w:pPr>
    </w:p>
    <w:sectPr w:rsidR="000A7134" w:rsidRPr="00EE4FC2" w:rsidSect="00B060D0">
      <w:pgSz w:w="11906" w:h="16838"/>
      <w:pgMar w:top="567" w:right="851" w:bottom="567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T3FB5o00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01581"/>
    <w:multiLevelType w:val="hybridMultilevel"/>
    <w:tmpl w:val="40E4EB28"/>
    <w:lvl w:ilvl="0" w:tplc="F1A4E20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F36C0C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D507E1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50E2F8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03C641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E56F86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C78906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8F2A34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7601ED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14D60144"/>
    <w:multiLevelType w:val="hybridMultilevel"/>
    <w:tmpl w:val="7388B0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CAF7B29"/>
    <w:multiLevelType w:val="hybridMultilevel"/>
    <w:tmpl w:val="C3B2FC18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D893C31"/>
    <w:multiLevelType w:val="hybridMultilevel"/>
    <w:tmpl w:val="B3B80F32"/>
    <w:lvl w:ilvl="0" w:tplc="768AF5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848A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905D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6201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BCCD5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B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0EC2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1A99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63C30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4" w15:restartNumberingAfterBreak="0">
    <w:nsid w:val="63127A48"/>
    <w:multiLevelType w:val="hybridMultilevel"/>
    <w:tmpl w:val="EAF2F91E"/>
    <w:lvl w:ilvl="0" w:tplc="84CADF5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72AE41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DD27CC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036D75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E4A9F4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962D30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FE4215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3CC254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84A275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64960905"/>
    <w:multiLevelType w:val="hybridMultilevel"/>
    <w:tmpl w:val="8844176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D012EE8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382F1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2816B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E348E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3E404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0DCC1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D36A3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5989F2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667B4CC1"/>
    <w:multiLevelType w:val="hybridMultilevel"/>
    <w:tmpl w:val="638C46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797619A"/>
    <w:multiLevelType w:val="hybridMultilevel"/>
    <w:tmpl w:val="324E4BF0"/>
    <w:lvl w:ilvl="0" w:tplc="8A78C7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3B86D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EC2C55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24873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EA34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7ACC6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5A0674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BC98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521B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1069380673">
    <w:abstractNumId w:val="1"/>
  </w:num>
  <w:num w:numId="2" w16cid:durableId="351146055">
    <w:abstractNumId w:val="6"/>
  </w:num>
  <w:num w:numId="3" w16cid:durableId="1204292680">
    <w:abstractNumId w:val="5"/>
  </w:num>
  <w:num w:numId="4" w16cid:durableId="1144590760">
    <w:abstractNumId w:val="3"/>
  </w:num>
  <w:num w:numId="5" w16cid:durableId="94525454">
    <w:abstractNumId w:val="4"/>
  </w:num>
  <w:num w:numId="6" w16cid:durableId="115029917">
    <w:abstractNumId w:val="0"/>
  </w:num>
  <w:num w:numId="7" w16cid:durableId="81029280">
    <w:abstractNumId w:val="7"/>
  </w:num>
  <w:num w:numId="8" w16cid:durableId="636110369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273E1"/>
    <w:rsid w:val="00016B46"/>
    <w:rsid w:val="000226F5"/>
    <w:rsid w:val="000A7134"/>
    <w:rsid w:val="000A7B4E"/>
    <w:rsid w:val="000E61D9"/>
    <w:rsid w:val="00124D32"/>
    <w:rsid w:val="0020612B"/>
    <w:rsid w:val="00264AE2"/>
    <w:rsid w:val="002E57C0"/>
    <w:rsid w:val="002F1F40"/>
    <w:rsid w:val="003336C1"/>
    <w:rsid w:val="003F5DA1"/>
    <w:rsid w:val="00454586"/>
    <w:rsid w:val="00467B16"/>
    <w:rsid w:val="004F5A9B"/>
    <w:rsid w:val="004F74F9"/>
    <w:rsid w:val="00525AAD"/>
    <w:rsid w:val="005B317D"/>
    <w:rsid w:val="005E0620"/>
    <w:rsid w:val="0065307F"/>
    <w:rsid w:val="007474D3"/>
    <w:rsid w:val="007B0970"/>
    <w:rsid w:val="008062B2"/>
    <w:rsid w:val="00861F34"/>
    <w:rsid w:val="00880EA6"/>
    <w:rsid w:val="008877E2"/>
    <w:rsid w:val="008978EF"/>
    <w:rsid w:val="008B27AE"/>
    <w:rsid w:val="00901BD6"/>
    <w:rsid w:val="009C226F"/>
    <w:rsid w:val="009E09E9"/>
    <w:rsid w:val="00A20AA2"/>
    <w:rsid w:val="00A21659"/>
    <w:rsid w:val="00A27528"/>
    <w:rsid w:val="00AA2F54"/>
    <w:rsid w:val="00AA327A"/>
    <w:rsid w:val="00AD0BD6"/>
    <w:rsid w:val="00B060D0"/>
    <w:rsid w:val="00B273E1"/>
    <w:rsid w:val="00B30737"/>
    <w:rsid w:val="00B363BB"/>
    <w:rsid w:val="00B721A6"/>
    <w:rsid w:val="00C05B64"/>
    <w:rsid w:val="00CA06A1"/>
    <w:rsid w:val="00CA7AA4"/>
    <w:rsid w:val="00CE7225"/>
    <w:rsid w:val="00CF641B"/>
    <w:rsid w:val="00D2224D"/>
    <w:rsid w:val="00D47A5D"/>
    <w:rsid w:val="00D75795"/>
    <w:rsid w:val="00D76664"/>
    <w:rsid w:val="00D92165"/>
    <w:rsid w:val="00E52BA4"/>
    <w:rsid w:val="00EB05FE"/>
    <w:rsid w:val="00EE4FC2"/>
    <w:rsid w:val="00EE6C8D"/>
    <w:rsid w:val="00F53B08"/>
    <w:rsid w:val="00F62C95"/>
    <w:rsid w:val="00FE03F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A047426"/>
  <w15:chartTrackingRefBased/>
  <w15:docId w15:val="{53B3DAA0-89E6-49F8-B4BB-F77FF95BFB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B273E1"/>
  </w:style>
  <w:style w:type="paragraph" w:styleId="1">
    <w:name w:val="heading 1"/>
    <w:basedOn w:val="a"/>
    <w:link w:val="10"/>
    <w:uiPriority w:val="9"/>
    <w:qFormat/>
    <w:rsid w:val="00A27528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3"/>
    <w:basedOn w:val="a"/>
    <w:link w:val="30"/>
    <w:uiPriority w:val="9"/>
    <w:qFormat/>
    <w:rsid w:val="00B273E1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basedOn w:val="a0"/>
    <w:link w:val="3"/>
    <w:uiPriority w:val="9"/>
    <w:rsid w:val="00B273E1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styleId="a3">
    <w:name w:val="Strong"/>
    <w:basedOn w:val="a0"/>
    <w:uiPriority w:val="22"/>
    <w:qFormat/>
    <w:rsid w:val="00B273E1"/>
    <w:rPr>
      <w:b/>
      <w:bCs/>
    </w:rPr>
  </w:style>
  <w:style w:type="character" w:styleId="a4">
    <w:name w:val="Placeholder Text"/>
    <w:basedOn w:val="a0"/>
    <w:uiPriority w:val="99"/>
    <w:semiHidden/>
    <w:rsid w:val="00B721A6"/>
    <w:rPr>
      <w:color w:val="808080"/>
    </w:rPr>
  </w:style>
  <w:style w:type="paragraph" w:styleId="a5">
    <w:name w:val="List Paragraph"/>
    <w:basedOn w:val="a"/>
    <w:uiPriority w:val="34"/>
    <w:qFormat/>
    <w:rsid w:val="00EE6C8D"/>
    <w:pPr>
      <w:ind w:left="720"/>
      <w:contextualSpacing/>
    </w:pPr>
  </w:style>
  <w:style w:type="paragraph" w:styleId="a6">
    <w:name w:val="Normal (Web)"/>
    <w:basedOn w:val="a"/>
    <w:uiPriority w:val="99"/>
    <w:unhideWhenUsed/>
    <w:rsid w:val="00FE03F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10">
    <w:name w:val="Заголовок 1 Знак"/>
    <w:basedOn w:val="a0"/>
    <w:link w:val="1"/>
    <w:uiPriority w:val="9"/>
    <w:rsid w:val="00A27528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9.png"/><Relationship Id="rId299" Type="http://schemas.openxmlformats.org/officeDocument/2006/relationships/image" Target="media/image266.png"/><Relationship Id="rId21" Type="http://schemas.openxmlformats.org/officeDocument/2006/relationships/image" Target="media/image12.png"/><Relationship Id="rId63" Type="http://schemas.openxmlformats.org/officeDocument/2006/relationships/image" Target="media/image41.png"/><Relationship Id="rId159" Type="http://schemas.openxmlformats.org/officeDocument/2006/relationships/image" Target="media/image130.png"/><Relationship Id="rId324" Type="http://schemas.openxmlformats.org/officeDocument/2006/relationships/oleObject" Target="embeddings/oleObject28.bin"/><Relationship Id="rId366" Type="http://schemas.openxmlformats.org/officeDocument/2006/relationships/image" Target="media/image326.gif"/><Relationship Id="rId170" Type="http://schemas.openxmlformats.org/officeDocument/2006/relationships/image" Target="media/image141.png"/><Relationship Id="rId226" Type="http://schemas.openxmlformats.org/officeDocument/2006/relationships/image" Target="media/image193.png"/><Relationship Id="rId268" Type="http://schemas.openxmlformats.org/officeDocument/2006/relationships/image" Target="media/image235.png"/><Relationship Id="rId32" Type="http://schemas.openxmlformats.org/officeDocument/2006/relationships/oleObject" Target="embeddings/oleObject8.bin"/><Relationship Id="rId74" Type="http://schemas.openxmlformats.org/officeDocument/2006/relationships/image" Target="media/image52.png"/><Relationship Id="rId128" Type="http://schemas.openxmlformats.org/officeDocument/2006/relationships/image" Target="media/image100.png"/><Relationship Id="rId335" Type="http://schemas.openxmlformats.org/officeDocument/2006/relationships/image" Target="media/image295.gif"/><Relationship Id="rId377" Type="http://schemas.openxmlformats.org/officeDocument/2006/relationships/image" Target="media/image337.gif"/><Relationship Id="rId5" Type="http://schemas.openxmlformats.org/officeDocument/2006/relationships/webSettings" Target="webSettings.xml"/><Relationship Id="rId181" Type="http://schemas.openxmlformats.org/officeDocument/2006/relationships/image" Target="media/image148.png"/><Relationship Id="rId237" Type="http://schemas.openxmlformats.org/officeDocument/2006/relationships/image" Target="media/image204.png"/><Relationship Id="rId402" Type="http://schemas.openxmlformats.org/officeDocument/2006/relationships/oleObject" Target="embeddings/oleObject36.bin"/><Relationship Id="rId279" Type="http://schemas.openxmlformats.org/officeDocument/2006/relationships/image" Target="media/image246.png"/><Relationship Id="rId43" Type="http://schemas.openxmlformats.org/officeDocument/2006/relationships/image" Target="media/image25.wmf"/><Relationship Id="rId139" Type="http://schemas.openxmlformats.org/officeDocument/2006/relationships/image" Target="media/image111.png"/><Relationship Id="rId290" Type="http://schemas.openxmlformats.org/officeDocument/2006/relationships/image" Target="media/image257.png"/><Relationship Id="rId304" Type="http://schemas.openxmlformats.org/officeDocument/2006/relationships/image" Target="media/image271.png"/><Relationship Id="rId346" Type="http://schemas.openxmlformats.org/officeDocument/2006/relationships/image" Target="media/image306.gif"/><Relationship Id="rId388" Type="http://schemas.openxmlformats.org/officeDocument/2006/relationships/image" Target="media/image348.png"/><Relationship Id="rId85" Type="http://schemas.openxmlformats.org/officeDocument/2006/relationships/image" Target="media/image63.gif"/><Relationship Id="rId150" Type="http://schemas.openxmlformats.org/officeDocument/2006/relationships/package" Target="embeddings/Microsoft_PowerPoint_Slide.sldx"/><Relationship Id="rId192" Type="http://schemas.openxmlformats.org/officeDocument/2006/relationships/image" Target="media/image159.png"/><Relationship Id="rId206" Type="http://schemas.openxmlformats.org/officeDocument/2006/relationships/image" Target="media/image173.png"/><Relationship Id="rId413" Type="http://schemas.openxmlformats.org/officeDocument/2006/relationships/oleObject" Target="embeddings/oleObject41.bin"/><Relationship Id="rId248" Type="http://schemas.openxmlformats.org/officeDocument/2006/relationships/image" Target="media/image215.png"/><Relationship Id="rId12" Type="http://schemas.openxmlformats.org/officeDocument/2006/relationships/oleObject" Target="embeddings/oleObject1.bin"/><Relationship Id="rId108" Type="http://schemas.openxmlformats.org/officeDocument/2006/relationships/image" Target="media/image84.png"/><Relationship Id="rId315" Type="http://schemas.openxmlformats.org/officeDocument/2006/relationships/image" Target="media/image281.wmf"/><Relationship Id="rId357" Type="http://schemas.openxmlformats.org/officeDocument/2006/relationships/image" Target="media/image317.gif"/><Relationship Id="rId54" Type="http://schemas.openxmlformats.org/officeDocument/2006/relationships/image" Target="media/image32.png"/><Relationship Id="rId96" Type="http://schemas.openxmlformats.org/officeDocument/2006/relationships/image" Target="media/image74.png"/><Relationship Id="rId161" Type="http://schemas.openxmlformats.org/officeDocument/2006/relationships/image" Target="media/image132.png"/><Relationship Id="rId217" Type="http://schemas.openxmlformats.org/officeDocument/2006/relationships/image" Target="media/image184.jpeg"/><Relationship Id="rId399" Type="http://schemas.openxmlformats.org/officeDocument/2006/relationships/oleObject" Target="embeddings/oleObject33.bin"/><Relationship Id="rId259" Type="http://schemas.openxmlformats.org/officeDocument/2006/relationships/image" Target="media/image226.png"/><Relationship Id="rId424" Type="http://schemas.openxmlformats.org/officeDocument/2006/relationships/image" Target="media/image366.png"/><Relationship Id="rId23" Type="http://schemas.openxmlformats.org/officeDocument/2006/relationships/image" Target="media/image14.png"/><Relationship Id="rId119" Type="http://schemas.openxmlformats.org/officeDocument/2006/relationships/image" Target="media/image91.jpeg"/><Relationship Id="rId270" Type="http://schemas.openxmlformats.org/officeDocument/2006/relationships/image" Target="media/image237.png"/><Relationship Id="rId326" Type="http://schemas.openxmlformats.org/officeDocument/2006/relationships/oleObject" Target="embeddings/oleObject29.bin"/><Relationship Id="rId65" Type="http://schemas.openxmlformats.org/officeDocument/2006/relationships/image" Target="media/image43.png"/><Relationship Id="rId130" Type="http://schemas.openxmlformats.org/officeDocument/2006/relationships/image" Target="media/image102.png"/><Relationship Id="rId368" Type="http://schemas.openxmlformats.org/officeDocument/2006/relationships/image" Target="media/image328.gif"/><Relationship Id="rId172" Type="http://schemas.openxmlformats.org/officeDocument/2006/relationships/image" Target="media/image143.png"/><Relationship Id="rId228" Type="http://schemas.openxmlformats.org/officeDocument/2006/relationships/image" Target="media/image195.png"/><Relationship Id="rId281" Type="http://schemas.openxmlformats.org/officeDocument/2006/relationships/image" Target="media/image248.png"/><Relationship Id="rId337" Type="http://schemas.openxmlformats.org/officeDocument/2006/relationships/image" Target="media/image297.gif"/><Relationship Id="rId34" Type="http://schemas.openxmlformats.org/officeDocument/2006/relationships/oleObject" Target="embeddings/oleObject9.bin"/><Relationship Id="rId76" Type="http://schemas.openxmlformats.org/officeDocument/2006/relationships/image" Target="media/image54.png"/><Relationship Id="rId141" Type="http://schemas.openxmlformats.org/officeDocument/2006/relationships/image" Target="media/image113.png"/><Relationship Id="rId379" Type="http://schemas.openxmlformats.org/officeDocument/2006/relationships/image" Target="media/image339.gif"/><Relationship Id="rId7" Type="http://schemas.openxmlformats.org/officeDocument/2006/relationships/image" Target="media/image2.png"/><Relationship Id="rId183" Type="http://schemas.openxmlformats.org/officeDocument/2006/relationships/image" Target="media/image150.png"/><Relationship Id="rId239" Type="http://schemas.openxmlformats.org/officeDocument/2006/relationships/image" Target="media/image206.png"/><Relationship Id="rId390" Type="http://schemas.openxmlformats.org/officeDocument/2006/relationships/image" Target="media/image350.png"/><Relationship Id="rId404" Type="http://schemas.openxmlformats.org/officeDocument/2006/relationships/image" Target="media/image355.wmf"/><Relationship Id="rId250" Type="http://schemas.openxmlformats.org/officeDocument/2006/relationships/image" Target="media/image217.png"/><Relationship Id="rId292" Type="http://schemas.openxmlformats.org/officeDocument/2006/relationships/image" Target="media/image259.png"/><Relationship Id="rId306" Type="http://schemas.openxmlformats.org/officeDocument/2006/relationships/image" Target="media/image273.png"/><Relationship Id="rId45" Type="http://schemas.openxmlformats.org/officeDocument/2006/relationships/image" Target="media/image26.wmf"/><Relationship Id="rId87" Type="http://schemas.openxmlformats.org/officeDocument/2006/relationships/image" Target="media/image65.gif"/><Relationship Id="rId110" Type="http://schemas.openxmlformats.org/officeDocument/2006/relationships/oleObject" Target="embeddings/oleObject19.bin"/><Relationship Id="rId348" Type="http://schemas.openxmlformats.org/officeDocument/2006/relationships/image" Target="media/image308.gif"/><Relationship Id="rId152" Type="http://schemas.openxmlformats.org/officeDocument/2006/relationships/image" Target="media/image123.png"/><Relationship Id="rId194" Type="http://schemas.openxmlformats.org/officeDocument/2006/relationships/image" Target="media/image161.png"/><Relationship Id="rId208" Type="http://schemas.openxmlformats.org/officeDocument/2006/relationships/image" Target="media/image175.png"/><Relationship Id="rId415" Type="http://schemas.openxmlformats.org/officeDocument/2006/relationships/oleObject" Target="embeddings/oleObject42.bin"/><Relationship Id="rId261" Type="http://schemas.openxmlformats.org/officeDocument/2006/relationships/image" Target="media/image228.png"/><Relationship Id="rId14" Type="http://schemas.openxmlformats.org/officeDocument/2006/relationships/oleObject" Target="embeddings/oleObject2.bin"/><Relationship Id="rId56" Type="http://schemas.openxmlformats.org/officeDocument/2006/relationships/image" Target="media/image34.png"/><Relationship Id="rId317" Type="http://schemas.openxmlformats.org/officeDocument/2006/relationships/image" Target="media/image282.wmf"/><Relationship Id="rId359" Type="http://schemas.openxmlformats.org/officeDocument/2006/relationships/image" Target="media/image319.gif"/><Relationship Id="rId98" Type="http://schemas.openxmlformats.org/officeDocument/2006/relationships/image" Target="media/image76.png"/><Relationship Id="rId121" Type="http://schemas.openxmlformats.org/officeDocument/2006/relationships/image" Target="media/image93.png"/><Relationship Id="rId163" Type="http://schemas.openxmlformats.org/officeDocument/2006/relationships/image" Target="media/image134.png"/><Relationship Id="rId219" Type="http://schemas.openxmlformats.org/officeDocument/2006/relationships/image" Target="media/image186.png"/><Relationship Id="rId370" Type="http://schemas.openxmlformats.org/officeDocument/2006/relationships/image" Target="media/image330.gif"/><Relationship Id="rId426" Type="http://schemas.openxmlformats.org/officeDocument/2006/relationships/image" Target="media/image368.png"/><Relationship Id="rId230" Type="http://schemas.openxmlformats.org/officeDocument/2006/relationships/image" Target="media/image197.png"/><Relationship Id="rId25" Type="http://schemas.openxmlformats.org/officeDocument/2006/relationships/image" Target="media/image16.wmf"/><Relationship Id="rId67" Type="http://schemas.openxmlformats.org/officeDocument/2006/relationships/image" Target="media/image45.png"/><Relationship Id="rId272" Type="http://schemas.openxmlformats.org/officeDocument/2006/relationships/image" Target="media/image239.png"/><Relationship Id="rId328" Type="http://schemas.openxmlformats.org/officeDocument/2006/relationships/image" Target="media/image288.gif"/><Relationship Id="rId132" Type="http://schemas.openxmlformats.org/officeDocument/2006/relationships/image" Target="media/image104.png"/><Relationship Id="rId174" Type="http://schemas.openxmlformats.org/officeDocument/2006/relationships/image" Target="media/image145.png"/><Relationship Id="rId381" Type="http://schemas.openxmlformats.org/officeDocument/2006/relationships/image" Target="media/image341.png"/><Relationship Id="rId241" Type="http://schemas.openxmlformats.org/officeDocument/2006/relationships/image" Target="media/image208.png"/><Relationship Id="rId36" Type="http://schemas.openxmlformats.org/officeDocument/2006/relationships/oleObject" Target="embeddings/oleObject10.bin"/><Relationship Id="rId283" Type="http://schemas.openxmlformats.org/officeDocument/2006/relationships/image" Target="media/image250.png"/><Relationship Id="rId339" Type="http://schemas.openxmlformats.org/officeDocument/2006/relationships/image" Target="media/image299.gif"/><Relationship Id="rId78" Type="http://schemas.openxmlformats.org/officeDocument/2006/relationships/image" Target="media/image56.png"/><Relationship Id="rId101" Type="http://schemas.openxmlformats.org/officeDocument/2006/relationships/image" Target="media/image78.png"/><Relationship Id="rId143" Type="http://schemas.openxmlformats.org/officeDocument/2006/relationships/image" Target="media/image115.png"/><Relationship Id="rId185" Type="http://schemas.openxmlformats.org/officeDocument/2006/relationships/image" Target="media/image152.png"/><Relationship Id="rId350" Type="http://schemas.openxmlformats.org/officeDocument/2006/relationships/image" Target="media/image310.gif"/><Relationship Id="rId406" Type="http://schemas.openxmlformats.org/officeDocument/2006/relationships/image" Target="media/image356.wmf"/><Relationship Id="rId9" Type="http://schemas.openxmlformats.org/officeDocument/2006/relationships/image" Target="media/image4.png"/><Relationship Id="rId210" Type="http://schemas.openxmlformats.org/officeDocument/2006/relationships/image" Target="media/image177.png"/><Relationship Id="rId392" Type="http://schemas.openxmlformats.org/officeDocument/2006/relationships/image" Target="media/image350.jpeg"/><Relationship Id="rId252" Type="http://schemas.openxmlformats.org/officeDocument/2006/relationships/image" Target="media/image219.png"/><Relationship Id="rId294" Type="http://schemas.openxmlformats.org/officeDocument/2006/relationships/image" Target="media/image261.png"/><Relationship Id="rId308" Type="http://schemas.openxmlformats.org/officeDocument/2006/relationships/image" Target="media/image275.png"/><Relationship Id="rId47" Type="http://schemas.openxmlformats.org/officeDocument/2006/relationships/image" Target="media/image27.wmf"/><Relationship Id="rId89" Type="http://schemas.openxmlformats.org/officeDocument/2006/relationships/image" Target="media/image67.gif"/><Relationship Id="rId112" Type="http://schemas.openxmlformats.org/officeDocument/2006/relationships/oleObject" Target="embeddings/oleObject20.bin"/><Relationship Id="rId154" Type="http://schemas.openxmlformats.org/officeDocument/2006/relationships/image" Target="media/image125.png"/><Relationship Id="rId361" Type="http://schemas.openxmlformats.org/officeDocument/2006/relationships/image" Target="media/image321.gif"/><Relationship Id="rId196" Type="http://schemas.openxmlformats.org/officeDocument/2006/relationships/image" Target="media/image163.png"/><Relationship Id="rId417" Type="http://schemas.openxmlformats.org/officeDocument/2006/relationships/oleObject" Target="embeddings/oleObject43.bin"/><Relationship Id="rId16" Type="http://schemas.openxmlformats.org/officeDocument/2006/relationships/oleObject" Target="embeddings/oleObject3.bin"/><Relationship Id="rId221" Type="http://schemas.openxmlformats.org/officeDocument/2006/relationships/image" Target="media/image188.png"/><Relationship Id="rId263" Type="http://schemas.openxmlformats.org/officeDocument/2006/relationships/image" Target="media/image230.png"/><Relationship Id="rId319" Type="http://schemas.openxmlformats.org/officeDocument/2006/relationships/image" Target="media/image283.wmf"/><Relationship Id="rId58" Type="http://schemas.openxmlformats.org/officeDocument/2006/relationships/image" Target="media/image36.png"/><Relationship Id="rId123" Type="http://schemas.openxmlformats.org/officeDocument/2006/relationships/image" Target="media/image95.png"/><Relationship Id="rId330" Type="http://schemas.openxmlformats.org/officeDocument/2006/relationships/image" Target="media/image290.gif"/><Relationship Id="rId165" Type="http://schemas.openxmlformats.org/officeDocument/2006/relationships/image" Target="media/image136.png"/><Relationship Id="rId372" Type="http://schemas.openxmlformats.org/officeDocument/2006/relationships/image" Target="media/image332.gif"/><Relationship Id="rId428" Type="http://schemas.openxmlformats.org/officeDocument/2006/relationships/image" Target="media/image370.png"/><Relationship Id="rId232" Type="http://schemas.openxmlformats.org/officeDocument/2006/relationships/image" Target="media/image199.png"/><Relationship Id="rId274" Type="http://schemas.openxmlformats.org/officeDocument/2006/relationships/image" Target="media/image241.png"/><Relationship Id="rId27" Type="http://schemas.openxmlformats.org/officeDocument/2006/relationships/image" Target="media/image17.wmf"/><Relationship Id="rId69" Type="http://schemas.openxmlformats.org/officeDocument/2006/relationships/image" Target="media/image47.png"/><Relationship Id="rId134" Type="http://schemas.openxmlformats.org/officeDocument/2006/relationships/image" Target="media/image106.png"/><Relationship Id="rId80" Type="http://schemas.openxmlformats.org/officeDocument/2006/relationships/image" Target="media/image58.png"/><Relationship Id="rId176" Type="http://schemas.openxmlformats.org/officeDocument/2006/relationships/image" Target="media/image1030.png"/><Relationship Id="rId341" Type="http://schemas.openxmlformats.org/officeDocument/2006/relationships/image" Target="media/image301.gif"/><Relationship Id="rId383" Type="http://schemas.openxmlformats.org/officeDocument/2006/relationships/image" Target="media/image343.png"/><Relationship Id="rId201" Type="http://schemas.openxmlformats.org/officeDocument/2006/relationships/image" Target="media/image168.png"/><Relationship Id="rId243" Type="http://schemas.openxmlformats.org/officeDocument/2006/relationships/image" Target="media/image210.png"/><Relationship Id="rId285" Type="http://schemas.openxmlformats.org/officeDocument/2006/relationships/image" Target="media/image252.png"/><Relationship Id="rId38" Type="http://schemas.openxmlformats.org/officeDocument/2006/relationships/oleObject" Target="embeddings/oleObject11.bin"/><Relationship Id="rId103" Type="http://schemas.openxmlformats.org/officeDocument/2006/relationships/image" Target="media/image80.png"/><Relationship Id="rId310" Type="http://schemas.openxmlformats.org/officeDocument/2006/relationships/image" Target="media/image277.png"/><Relationship Id="rId91" Type="http://schemas.openxmlformats.org/officeDocument/2006/relationships/image" Target="media/image69.gif"/><Relationship Id="rId145" Type="http://schemas.openxmlformats.org/officeDocument/2006/relationships/image" Target="media/image117.png"/><Relationship Id="rId187" Type="http://schemas.openxmlformats.org/officeDocument/2006/relationships/image" Target="media/image154.png"/><Relationship Id="rId352" Type="http://schemas.openxmlformats.org/officeDocument/2006/relationships/image" Target="media/image312.gif"/><Relationship Id="rId394" Type="http://schemas.openxmlformats.org/officeDocument/2006/relationships/oleObject" Target="embeddings/oleObject30.bin"/><Relationship Id="rId408" Type="http://schemas.openxmlformats.org/officeDocument/2006/relationships/image" Target="media/image357.wmf"/><Relationship Id="rId1" Type="http://schemas.openxmlformats.org/officeDocument/2006/relationships/customXml" Target="../customXml/item1.xml"/><Relationship Id="rId212" Type="http://schemas.openxmlformats.org/officeDocument/2006/relationships/image" Target="media/image179.png"/><Relationship Id="rId233" Type="http://schemas.openxmlformats.org/officeDocument/2006/relationships/image" Target="media/image200.png"/><Relationship Id="rId254" Type="http://schemas.openxmlformats.org/officeDocument/2006/relationships/image" Target="media/image221.png"/><Relationship Id="rId28" Type="http://schemas.openxmlformats.org/officeDocument/2006/relationships/oleObject" Target="embeddings/oleObject6.bin"/><Relationship Id="rId49" Type="http://schemas.openxmlformats.org/officeDocument/2006/relationships/image" Target="media/image28.wmf"/><Relationship Id="rId114" Type="http://schemas.openxmlformats.org/officeDocument/2006/relationships/oleObject" Target="embeddings/oleObject21.bin"/><Relationship Id="rId275" Type="http://schemas.openxmlformats.org/officeDocument/2006/relationships/image" Target="media/image242.png"/><Relationship Id="rId296" Type="http://schemas.openxmlformats.org/officeDocument/2006/relationships/image" Target="media/image263.png"/><Relationship Id="rId300" Type="http://schemas.openxmlformats.org/officeDocument/2006/relationships/image" Target="media/image267.png"/><Relationship Id="rId60" Type="http://schemas.openxmlformats.org/officeDocument/2006/relationships/image" Target="media/image38.png"/><Relationship Id="rId81" Type="http://schemas.openxmlformats.org/officeDocument/2006/relationships/image" Target="media/image59.png"/><Relationship Id="rId135" Type="http://schemas.openxmlformats.org/officeDocument/2006/relationships/image" Target="media/image107.png"/><Relationship Id="rId156" Type="http://schemas.openxmlformats.org/officeDocument/2006/relationships/image" Target="media/image127.png"/><Relationship Id="rId177" Type="http://schemas.openxmlformats.org/officeDocument/2006/relationships/image" Target="media/image1040.png"/><Relationship Id="rId198" Type="http://schemas.openxmlformats.org/officeDocument/2006/relationships/image" Target="media/image165.png"/><Relationship Id="rId321" Type="http://schemas.openxmlformats.org/officeDocument/2006/relationships/image" Target="media/image284.wmf"/><Relationship Id="rId342" Type="http://schemas.openxmlformats.org/officeDocument/2006/relationships/image" Target="media/image302.gif"/><Relationship Id="rId363" Type="http://schemas.openxmlformats.org/officeDocument/2006/relationships/image" Target="media/image323.png"/><Relationship Id="rId384" Type="http://schemas.openxmlformats.org/officeDocument/2006/relationships/image" Target="media/image344.jpeg"/><Relationship Id="rId419" Type="http://schemas.openxmlformats.org/officeDocument/2006/relationships/oleObject" Target="embeddings/oleObject44.bin"/><Relationship Id="rId202" Type="http://schemas.openxmlformats.org/officeDocument/2006/relationships/image" Target="media/image169.png"/><Relationship Id="rId223" Type="http://schemas.openxmlformats.org/officeDocument/2006/relationships/image" Target="media/image190.png"/><Relationship Id="rId244" Type="http://schemas.openxmlformats.org/officeDocument/2006/relationships/image" Target="media/image211.png"/><Relationship Id="rId430" Type="http://schemas.openxmlformats.org/officeDocument/2006/relationships/theme" Target="theme/theme1.xml"/><Relationship Id="rId18" Type="http://schemas.openxmlformats.org/officeDocument/2006/relationships/oleObject" Target="embeddings/oleObject4.bin"/><Relationship Id="rId39" Type="http://schemas.openxmlformats.org/officeDocument/2006/relationships/image" Target="media/image23.wmf"/><Relationship Id="rId265" Type="http://schemas.openxmlformats.org/officeDocument/2006/relationships/image" Target="media/image232.png"/><Relationship Id="rId286" Type="http://schemas.openxmlformats.org/officeDocument/2006/relationships/image" Target="media/image253.png"/><Relationship Id="rId50" Type="http://schemas.openxmlformats.org/officeDocument/2006/relationships/oleObject" Target="embeddings/oleObject17.bin"/><Relationship Id="rId104" Type="http://schemas.openxmlformats.org/officeDocument/2006/relationships/image" Target="media/image81.png"/><Relationship Id="rId125" Type="http://schemas.openxmlformats.org/officeDocument/2006/relationships/image" Target="media/image97.png"/><Relationship Id="rId146" Type="http://schemas.openxmlformats.org/officeDocument/2006/relationships/image" Target="media/image118.png"/><Relationship Id="rId167" Type="http://schemas.openxmlformats.org/officeDocument/2006/relationships/image" Target="media/image138.png"/><Relationship Id="rId188" Type="http://schemas.openxmlformats.org/officeDocument/2006/relationships/image" Target="media/image155.png"/><Relationship Id="rId311" Type="http://schemas.openxmlformats.org/officeDocument/2006/relationships/image" Target="media/image278.png"/><Relationship Id="rId332" Type="http://schemas.openxmlformats.org/officeDocument/2006/relationships/image" Target="media/image292.gif"/><Relationship Id="rId353" Type="http://schemas.openxmlformats.org/officeDocument/2006/relationships/image" Target="media/image313.gif"/><Relationship Id="rId374" Type="http://schemas.openxmlformats.org/officeDocument/2006/relationships/image" Target="media/image334.gif"/><Relationship Id="rId395" Type="http://schemas.openxmlformats.org/officeDocument/2006/relationships/image" Target="media/image352.jpeg"/><Relationship Id="rId409" Type="http://schemas.openxmlformats.org/officeDocument/2006/relationships/oleObject" Target="embeddings/oleObject39.bin"/><Relationship Id="rId71" Type="http://schemas.openxmlformats.org/officeDocument/2006/relationships/image" Target="media/image49.png"/><Relationship Id="rId92" Type="http://schemas.openxmlformats.org/officeDocument/2006/relationships/image" Target="media/image70.jpeg"/><Relationship Id="rId213" Type="http://schemas.openxmlformats.org/officeDocument/2006/relationships/image" Target="media/image180.jpeg"/><Relationship Id="rId234" Type="http://schemas.openxmlformats.org/officeDocument/2006/relationships/image" Target="media/image201.png"/><Relationship Id="rId420" Type="http://schemas.openxmlformats.org/officeDocument/2006/relationships/image" Target="media/image363.png"/><Relationship Id="rId2" Type="http://schemas.openxmlformats.org/officeDocument/2006/relationships/numbering" Target="numbering.xml"/><Relationship Id="rId29" Type="http://schemas.openxmlformats.org/officeDocument/2006/relationships/image" Target="media/image18.wmf"/><Relationship Id="rId255" Type="http://schemas.openxmlformats.org/officeDocument/2006/relationships/image" Target="media/image222.png"/><Relationship Id="rId276" Type="http://schemas.openxmlformats.org/officeDocument/2006/relationships/image" Target="media/image243.png"/><Relationship Id="rId297" Type="http://schemas.openxmlformats.org/officeDocument/2006/relationships/image" Target="media/image264.png"/><Relationship Id="rId40" Type="http://schemas.openxmlformats.org/officeDocument/2006/relationships/oleObject" Target="embeddings/oleObject12.bin"/><Relationship Id="rId115" Type="http://schemas.openxmlformats.org/officeDocument/2006/relationships/image" Target="media/image88.wmf"/><Relationship Id="rId136" Type="http://schemas.openxmlformats.org/officeDocument/2006/relationships/image" Target="media/image108.png"/><Relationship Id="rId157" Type="http://schemas.openxmlformats.org/officeDocument/2006/relationships/image" Target="media/image128.png"/><Relationship Id="rId178" Type="http://schemas.openxmlformats.org/officeDocument/2006/relationships/image" Target="media/image1050.png"/><Relationship Id="rId301" Type="http://schemas.openxmlformats.org/officeDocument/2006/relationships/image" Target="media/image268.png"/><Relationship Id="rId322" Type="http://schemas.openxmlformats.org/officeDocument/2006/relationships/oleObject" Target="embeddings/oleObject27.bin"/><Relationship Id="rId343" Type="http://schemas.openxmlformats.org/officeDocument/2006/relationships/image" Target="media/image303.gif"/><Relationship Id="rId364" Type="http://schemas.openxmlformats.org/officeDocument/2006/relationships/image" Target="media/image324.gif"/><Relationship Id="rId61" Type="http://schemas.openxmlformats.org/officeDocument/2006/relationships/image" Target="media/image39.png"/><Relationship Id="rId82" Type="http://schemas.openxmlformats.org/officeDocument/2006/relationships/image" Target="media/image60.png"/><Relationship Id="rId199" Type="http://schemas.openxmlformats.org/officeDocument/2006/relationships/image" Target="media/image166.png"/><Relationship Id="rId203" Type="http://schemas.openxmlformats.org/officeDocument/2006/relationships/image" Target="media/image170.png"/><Relationship Id="rId385" Type="http://schemas.openxmlformats.org/officeDocument/2006/relationships/image" Target="media/image345.png"/><Relationship Id="rId19" Type="http://schemas.openxmlformats.org/officeDocument/2006/relationships/image" Target="media/image10.png"/><Relationship Id="rId224" Type="http://schemas.openxmlformats.org/officeDocument/2006/relationships/image" Target="media/image191.jpeg"/><Relationship Id="rId245" Type="http://schemas.openxmlformats.org/officeDocument/2006/relationships/image" Target="media/image212.png"/><Relationship Id="rId266" Type="http://schemas.openxmlformats.org/officeDocument/2006/relationships/image" Target="media/image233.png"/><Relationship Id="rId287" Type="http://schemas.openxmlformats.org/officeDocument/2006/relationships/image" Target="media/image254.png"/><Relationship Id="rId410" Type="http://schemas.openxmlformats.org/officeDocument/2006/relationships/image" Target="media/image358.wmf"/><Relationship Id="rId30" Type="http://schemas.openxmlformats.org/officeDocument/2006/relationships/oleObject" Target="embeddings/oleObject7.bin"/><Relationship Id="rId105" Type="http://schemas.openxmlformats.org/officeDocument/2006/relationships/image" Target="media/image82.wmf"/><Relationship Id="rId126" Type="http://schemas.openxmlformats.org/officeDocument/2006/relationships/image" Target="media/image98.png"/><Relationship Id="rId147" Type="http://schemas.openxmlformats.org/officeDocument/2006/relationships/image" Target="media/image119.png"/><Relationship Id="rId168" Type="http://schemas.openxmlformats.org/officeDocument/2006/relationships/image" Target="media/image139.png"/><Relationship Id="rId312" Type="http://schemas.openxmlformats.org/officeDocument/2006/relationships/image" Target="media/image279.png"/><Relationship Id="rId333" Type="http://schemas.openxmlformats.org/officeDocument/2006/relationships/image" Target="media/image293.gif"/><Relationship Id="rId354" Type="http://schemas.openxmlformats.org/officeDocument/2006/relationships/image" Target="media/image314.png"/><Relationship Id="rId51" Type="http://schemas.openxmlformats.org/officeDocument/2006/relationships/image" Target="media/image29.png"/><Relationship Id="rId72" Type="http://schemas.openxmlformats.org/officeDocument/2006/relationships/image" Target="media/image50.png"/><Relationship Id="rId93" Type="http://schemas.openxmlformats.org/officeDocument/2006/relationships/image" Target="media/image71.jpeg"/><Relationship Id="rId189" Type="http://schemas.openxmlformats.org/officeDocument/2006/relationships/image" Target="media/image156.png"/><Relationship Id="rId375" Type="http://schemas.openxmlformats.org/officeDocument/2006/relationships/image" Target="media/image335.gif"/><Relationship Id="rId396" Type="http://schemas.openxmlformats.org/officeDocument/2006/relationships/image" Target="media/image353.wmf"/><Relationship Id="rId3" Type="http://schemas.openxmlformats.org/officeDocument/2006/relationships/styles" Target="styles.xml"/><Relationship Id="rId214" Type="http://schemas.openxmlformats.org/officeDocument/2006/relationships/image" Target="media/image181.jpeg"/><Relationship Id="rId235" Type="http://schemas.openxmlformats.org/officeDocument/2006/relationships/image" Target="media/image202.png"/><Relationship Id="rId256" Type="http://schemas.openxmlformats.org/officeDocument/2006/relationships/image" Target="media/image223.png"/><Relationship Id="rId277" Type="http://schemas.openxmlformats.org/officeDocument/2006/relationships/image" Target="media/image244.png"/><Relationship Id="rId298" Type="http://schemas.openxmlformats.org/officeDocument/2006/relationships/image" Target="media/image265.png"/><Relationship Id="rId400" Type="http://schemas.openxmlformats.org/officeDocument/2006/relationships/oleObject" Target="embeddings/oleObject34.bin"/><Relationship Id="rId421" Type="http://schemas.microsoft.com/office/2007/relationships/hdphoto" Target="media/hdphoto2.wdp"/><Relationship Id="rId116" Type="http://schemas.openxmlformats.org/officeDocument/2006/relationships/oleObject" Target="embeddings/oleObject22.bin"/><Relationship Id="rId137" Type="http://schemas.openxmlformats.org/officeDocument/2006/relationships/image" Target="media/image109.png"/><Relationship Id="rId158" Type="http://schemas.openxmlformats.org/officeDocument/2006/relationships/image" Target="media/image129.png"/><Relationship Id="rId302" Type="http://schemas.openxmlformats.org/officeDocument/2006/relationships/image" Target="media/image269.png"/><Relationship Id="rId323" Type="http://schemas.openxmlformats.org/officeDocument/2006/relationships/image" Target="media/image285.wmf"/><Relationship Id="rId344" Type="http://schemas.openxmlformats.org/officeDocument/2006/relationships/image" Target="media/image304.gif"/><Relationship Id="rId20" Type="http://schemas.openxmlformats.org/officeDocument/2006/relationships/image" Target="media/image11.png"/><Relationship Id="rId41" Type="http://schemas.openxmlformats.org/officeDocument/2006/relationships/image" Target="media/image24.wmf"/><Relationship Id="rId62" Type="http://schemas.openxmlformats.org/officeDocument/2006/relationships/image" Target="media/image40.png"/><Relationship Id="rId83" Type="http://schemas.openxmlformats.org/officeDocument/2006/relationships/image" Target="media/image61.gif"/><Relationship Id="rId179" Type="http://schemas.openxmlformats.org/officeDocument/2006/relationships/image" Target="media/image146.png"/><Relationship Id="rId365" Type="http://schemas.openxmlformats.org/officeDocument/2006/relationships/image" Target="media/image325.gif"/><Relationship Id="rId386" Type="http://schemas.openxmlformats.org/officeDocument/2006/relationships/image" Target="media/image346.png"/><Relationship Id="rId190" Type="http://schemas.openxmlformats.org/officeDocument/2006/relationships/image" Target="media/image157.png"/><Relationship Id="rId204" Type="http://schemas.openxmlformats.org/officeDocument/2006/relationships/image" Target="media/image171.png"/><Relationship Id="rId225" Type="http://schemas.openxmlformats.org/officeDocument/2006/relationships/image" Target="media/image192.png"/><Relationship Id="rId246" Type="http://schemas.openxmlformats.org/officeDocument/2006/relationships/image" Target="media/image213.png"/><Relationship Id="rId267" Type="http://schemas.openxmlformats.org/officeDocument/2006/relationships/image" Target="media/image234.png"/><Relationship Id="rId288" Type="http://schemas.openxmlformats.org/officeDocument/2006/relationships/image" Target="media/image255.png"/><Relationship Id="rId411" Type="http://schemas.openxmlformats.org/officeDocument/2006/relationships/oleObject" Target="embeddings/oleObject40.bin"/><Relationship Id="rId106" Type="http://schemas.openxmlformats.org/officeDocument/2006/relationships/oleObject" Target="embeddings/oleObject18.bin"/><Relationship Id="rId127" Type="http://schemas.openxmlformats.org/officeDocument/2006/relationships/image" Target="media/image99.png"/><Relationship Id="rId313" Type="http://schemas.openxmlformats.org/officeDocument/2006/relationships/image" Target="media/image280.wmf"/><Relationship Id="rId10" Type="http://schemas.openxmlformats.org/officeDocument/2006/relationships/image" Target="media/image5.png"/><Relationship Id="rId31" Type="http://schemas.openxmlformats.org/officeDocument/2006/relationships/image" Target="media/image19.wmf"/><Relationship Id="rId52" Type="http://schemas.openxmlformats.org/officeDocument/2006/relationships/image" Target="media/image30.png"/><Relationship Id="rId73" Type="http://schemas.openxmlformats.org/officeDocument/2006/relationships/image" Target="media/image51.png"/><Relationship Id="rId94" Type="http://schemas.openxmlformats.org/officeDocument/2006/relationships/image" Target="media/image72.png"/><Relationship Id="rId148" Type="http://schemas.openxmlformats.org/officeDocument/2006/relationships/image" Target="media/image120.png"/><Relationship Id="rId169" Type="http://schemas.openxmlformats.org/officeDocument/2006/relationships/image" Target="media/image140.png"/><Relationship Id="rId334" Type="http://schemas.openxmlformats.org/officeDocument/2006/relationships/image" Target="media/image294.gif"/><Relationship Id="rId355" Type="http://schemas.openxmlformats.org/officeDocument/2006/relationships/image" Target="media/image315.png"/><Relationship Id="rId376" Type="http://schemas.openxmlformats.org/officeDocument/2006/relationships/image" Target="media/image336.gif"/><Relationship Id="rId397" Type="http://schemas.openxmlformats.org/officeDocument/2006/relationships/oleObject" Target="embeddings/oleObject31.bin"/><Relationship Id="rId4" Type="http://schemas.openxmlformats.org/officeDocument/2006/relationships/settings" Target="settings.xml"/><Relationship Id="rId180" Type="http://schemas.openxmlformats.org/officeDocument/2006/relationships/image" Target="media/image147.png"/><Relationship Id="rId215" Type="http://schemas.openxmlformats.org/officeDocument/2006/relationships/image" Target="media/image182.png"/><Relationship Id="rId236" Type="http://schemas.openxmlformats.org/officeDocument/2006/relationships/image" Target="media/image203.png"/><Relationship Id="rId257" Type="http://schemas.openxmlformats.org/officeDocument/2006/relationships/image" Target="media/image224.png"/><Relationship Id="rId278" Type="http://schemas.openxmlformats.org/officeDocument/2006/relationships/image" Target="media/image245.png"/><Relationship Id="rId401" Type="http://schemas.openxmlformats.org/officeDocument/2006/relationships/oleObject" Target="embeddings/oleObject35.bin"/><Relationship Id="rId422" Type="http://schemas.openxmlformats.org/officeDocument/2006/relationships/image" Target="media/image364.png"/><Relationship Id="rId303" Type="http://schemas.openxmlformats.org/officeDocument/2006/relationships/image" Target="media/image270.png"/><Relationship Id="rId42" Type="http://schemas.openxmlformats.org/officeDocument/2006/relationships/oleObject" Target="embeddings/oleObject13.bin"/><Relationship Id="rId84" Type="http://schemas.openxmlformats.org/officeDocument/2006/relationships/image" Target="media/image62.gif"/><Relationship Id="rId138" Type="http://schemas.openxmlformats.org/officeDocument/2006/relationships/image" Target="media/image110.png"/><Relationship Id="rId345" Type="http://schemas.openxmlformats.org/officeDocument/2006/relationships/image" Target="media/image305.gif"/><Relationship Id="rId387" Type="http://schemas.openxmlformats.org/officeDocument/2006/relationships/image" Target="media/image347.png"/><Relationship Id="rId191" Type="http://schemas.openxmlformats.org/officeDocument/2006/relationships/image" Target="media/image158.png"/><Relationship Id="rId205" Type="http://schemas.openxmlformats.org/officeDocument/2006/relationships/image" Target="media/image172.png"/><Relationship Id="rId247" Type="http://schemas.openxmlformats.org/officeDocument/2006/relationships/image" Target="media/image214.png"/><Relationship Id="rId412" Type="http://schemas.openxmlformats.org/officeDocument/2006/relationships/image" Target="media/image359.wmf"/><Relationship Id="rId107" Type="http://schemas.openxmlformats.org/officeDocument/2006/relationships/image" Target="media/image83.png"/><Relationship Id="rId289" Type="http://schemas.openxmlformats.org/officeDocument/2006/relationships/image" Target="media/image256.png"/><Relationship Id="rId11" Type="http://schemas.openxmlformats.org/officeDocument/2006/relationships/image" Target="media/image6.wmf"/><Relationship Id="rId53" Type="http://schemas.openxmlformats.org/officeDocument/2006/relationships/image" Target="media/image31.png"/><Relationship Id="rId149" Type="http://schemas.openxmlformats.org/officeDocument/2006/relationships/image" Target="media/image121.emf"/><Relationship Id="rId314" Type="http://schemas.openxmlformats.org/officeDocument/2006/relationships/oleObject" Target="embeddings/oleObject23.bin"/><Relationship Id="rId356" Type="http://schemas.openxmlformats.org/officeDocument/2006/relationships/image" Target="media/image316.png"/><Relationship Id="rId398" Type="http://schemas.openxmlformats.org/officeDocument/2006/relationships/oleObject" Target="embeddings/oleObject32.bin"/><Relationship Id="rId95" Type="http://schemas.openxmlformats.org/officeDocument/2006/relationships/image" Target="media/image73.png"/><Relationship Id="rId160" Type="http://schemas.openxmlformats.org/officeDocument/2006/relationships/image" Target="media/image131.png"/><Relationship Id="rId216" Type="http://schemas.openxmlformats.org/officeDocument/2006/relationships/image" Target="media/image183.png"/><Relationship Id="rId423" Type="http://schemas.openxmlformats.org/officeDocument/2006/relationships/image" Target="media/image365.png"/><Relationship Id="rId258" Type="http://schemas.openxmlformats.org/officeDocument/2006/relationships/image" Target="media/image225.png"/><Relationship Id="rId22" Type="http://schemas.openxmlformats.org/officeDocument/2006/relationships/image" Target="media/image13.png"/><Relationship Id="rId64" Type="http://schemas.openxmlformats.org/officeDocument/2006/relationships/image" Target="media/image42.png"/><Relationship Id="rId118" Type="http://schemas.openxmlformats.org/officeDocument/2006/relationships/image" Target="media/image90.png"/><Relationship Id="rId325" Type="http://schemas.openxmlformats.org/officeDocument/2006/relationships/image" Target="media/image286.wmf"/><Relationship Id="rId367" Type="http://schemas.openxmlformats.org/officeDocument/2006/relationships/image" Target="media/image327.gif"/><Relationship Id="rId171" Type="http://schemas.openxmlformats.org/officeDocument/2006/relationships/image" Target="media/image142.png"/><Relationship Id="rId227" Type="http://schemas.openxmlformats.org/officeDocument/2006/relationships/image" Target="media/image194.png"/><Relationship Id="rId269" Type="http://schemas.openxmlformats.org/officeDocument/2006/relationships/image" Target="media/image236.png"/><Relationship Id="rId33" Type="http://schemas.openxmlformats.org/officeDocument/2006/relationships/image" Target="media/image20.wmf"/><Relationship Id="rId129" Type="http://schemas.openxmlformats.org/officeDocument/2006/relationships/image" Target="media/image101.png"/><Relationship Id="rId280" Type="http://schemas.openxmlformats.org/officeDocument/2006/relationships/image" Target="media/image247.png"/><Relationship Id="rId336" Type="http://schemas.openxmlformats.org/officeDocument/2006/relationships/image" Target="media/image296.gif"/><Relationship Id="rId75" Type="http://schemas.openxmlformats.org/officeDocument/2006/relationships/image" Target="media/image53.png"/><Relationship Id="rId140" Type="http://schemas.openxmlformats.org/officeDocument/2006/relationships/image" Target="media/image112.png"/><Relationship Id="rId182" Type="http://schemas.openxmlformats.org/officeDocument/2006/relationships/image" Target="media/image149.png"/><Relationship Id="rId378" Type="http://schemas.openxmlformats.org/officeDocument/2006/relationships/image" Target="media/image338.gif"/><Relationship Id="rId403" Type="http://schemas.openxmlformats.org/officeDocument/2006/relationships/image" Target="media/image354.png"/><Relationship Id="rId6" Type="http://schemas.openxmlformats.org/officeDocument/2006/relationships/image" Target="media/image1.png"/><Relationship Id="rId238" Type="http://schemas.openxmlformats.org/officeDocument/2006/relationships/image" Target="media/image205.png"/><Relationship Id="rId291" Type="http://schemas.openxmlformats.org/officeDocument/2006/relationships/image" Target="media/image258.png"/><Relationship Id="rId305" Type="http://schemas.openxmlformats.org/officeDocument/2006/relationships/image" Target="media/image272.png"/><Relationship Id="rId347" Type="http://schemas.openxmlformats.org/officeDocument/2006/relationships/image" Target="media/image307.gif"/><Relationship Id="rId44" Type="http://schemas.openxmlformats.org/officeDocument/2006/relationships/oleObject" Target="embeddings/oleObject14.bin"/><Relationship Id="rId86" Type="http://schemas.openxmlformats.org/officeDocument/2006/relationships/image" Target="media/image64.gif"/><Relationship Id="rId151" Type="http://schemas.openxmlformats.org/officeDocument/2006/relationships/image" Target="media/image122.png"/><Relationship Id="rId389" Type="http://schemas.openxmlformats.org/officeDocument/2006/relationships/image" Target="media/image349.png"/><Relationship Id="rId193" Type="http://schemas.openxmlformats.org/officeDocument/2006/relationships/image" Target="media/image160.png"/><Relationship Id="rId207" Type="http://schemas.openxmlformats.org/officeDocument/2006/relationships/image" Target="media/image174.png"/><Relationship Id="rId249" Type="http://schemas.openxmlformats.org/officeDocument/2006/relationships/image" Target="media/image216.png"/><Relationship Id="rId414" Type="http://schemas.openxmlformats.org/officeDocument/2006/relationships/image" Target="media/image360.wmf"/><Relationship Id="rId13" Type="http://schemas.openxmlformats.org/officeDocument/2006/relationships/image" Target="media/image7.wmf"/><Relationship Id="rId109" Type="http://schemas.openxmlformats.org/officeDocument/2006/relationships/image" Target="media/image85.wmf"/><Relationship Id="rId260" Type="http://schemas.openxmlformats.org/officeDocument/2006/relationships/image" Target="media/image227.png"/><Relationship Id="rId316" Type="http://schemas.openxmlformats.org/officeDocument/2006/relationships/oleObject" Target="embeddings/oleObject24.bin"/><Relationship Id="rId55" Type="http://schemas.openxmlformats.org/officeDocument/2006/relationships/image" Target="media/image33.png"/><Relationship Id="rId97" Type="http://schemas.openxmlformats.org/officeDocument/2006/relationships/image" Target="media/image75.png"/><Relationship Id="rId120" Type="http://schemas.openxmlformats.org/officeDocument/2006/relationships/image" Target="media/image92.jpeg"/><Relationship Id="rId358" Type="http://schemas.openxmlformats.org/officeDocument/2006/relationships/image" Target="media/image318.gif"/><Relationship Id="rId162" Type="http://schemas.openxmlformats.org/officeDocument/2006/relationships/image" Target="media/image133.png"/><Relationship Id="rId218" Type="http://schemas.openxmlformats.org/officeDocument/2006/relationships/image" Target="media/image185.png"/><Relationship Id="rId425" Type="http://schemas.openxmlformats.org/officeDocument/2006/relationships/image" Target="media/image367.png"/><Relationship Id="rId271" Type="http://schemas.openxmlformats.org/officeDocument/2006/relationships/image" Target="media/image238.png"/><Relationship Id="rId24" Type="http://schemas.openxmlformats.org/officeDocument/2006/relationships/image" Target="media/image15.png"/><Relationship Id="rId66" Type="http://schemas.openxmlformats.org/officeDocument/2006/relationships/image" Target="media/image44.png"/><Relationship Id="rId131" Type="http://schemas.openxmlformats.org/officeDocument/2006/relationships/image" Target="media/image103.png"/><Relationship Id="rId327" Type="http://schemas.openxmlformats.org/officeDocument/2006/relationships/image" Target="media/image287.gif"/><Relationship Id="rId369" Type="http://schemas.openxmlformats.org/officeDocument/2006/relationships/image" Target="media/image329.gif"/><Relationship Id="rId173" Type="http://schemas.openxmlformats.org/officeDocument/2006/relationships/image" Target="media/image144.png"/><Relationship Id="rId229" Type="http://schemas.openxmlformats.org/officeDocument/2006/relationships/image" Target="media/image196.png"/><Relationship Id="rId380" Type="http://schemas.openxmlformats.org/officeDocument/2006/relationships/image" Target="media/image340.png"/><Relationship Id="rId240" Type="http://schemas.openxmlformats.org/officeDocument/2006/relationships/image" Target="media/image207.png"/><Relationship Id="rId35" Type="http://schemas.openxmlformats.org/officeDocument/2006/relationships/image" Target="media/image21.wmf"/><Relationship Id="rId77" Type="http://schemas.openxmlformats.org/officeDocument/2006/relationships/image" Target="media/image55.png"/><Relationship Id="rId100" Type="http://schemas.microsoft.com/office/2007/relationships/hdphoto" Target="media/hdphoto1.wdp"/><Relationship Id="rId282" Type="http://schemas.openxmlformats.org/officeDocument/2006/relationships/image" Target="media/image249.png"/><Relationship Id="rId338" Type="http://schemas.openxmlformats.org/officeDocument/2006/relationships/image" Target="media/image298.gif"/><Relationship Id="rId8" Type="http://schemas.openxmlformats.org/officeDocument/2006/relationships/image" Target="media/image3.png"/><Relationship Id="rId142" Type="http://schemas.openxmlformats.org/officeDocument/2006/relationships/image" Target="media/image114.png"/><Relationship Id="rId184" Type="http://schemas.openxmlformats.org/officeDocument/2006/relationships/image" Target="media/image151.png"/><Relationship Id="rId391" Type="http://schemas.openxmlformats.org/officeDocument/2006/relationships/image" Target="media/image351.png"/><Relationship Id="rId405" Type="http://schemas.openxmlformats.org/officeDocument/2006/relationships/oleObject" Target="embeddings/oleObject37.bin"/><Relationship Id="rId251" Type="http://schemas.openxmlformats.org/officeDocument/2006/relationships/image" Target="media/image218.png"/><Relationship Id="rId46" Type="http://schemas.openxmlformats.org/officeDocument/2006/relationships/oleObject" Target="embeddings/oleObject15.bin"/><Relationship Id="rId293" Type="http://schemas.openxmlformats.org/officeDocument/2006/relationships/image" Target="media/image260.png"/><Relationship Id="rId307" Type="http://schemas.openxmlformats.org/officeDocument/2006/relationships/image" Target="media/image274.png"/><Relationship Id="rId349" Type="http://schemas.openxmlformats.org/officeDocument/2006/relationships/image" Target="media/image309.gif"/><Relationship Id="rId88" Type="http://schemas.openxmlformats.org/officeDocument/2006/relationships/image" Target="media/image66.gif"/><Relationship Id="rId111" Type="http://schemas.openxmlformats.org/officeDocument/2006/relationships/image" Target="media/image86.wmf"/><Relationship Id="rId153" Type="http://schemas.openxmlformats.org/officeDocument/2006/relationships/image" Target="media/image124.png"/><Relationship Id="rId195" Type="http://schemas.openxmlformats.org/officeDocument/2006/relationships/image" Target="media/image162.png"/><Relationship Id="rId209" Type="http://schemas.openxmlformats.org/officeDocument/2006/relationships/image" Target="media/image176.png"/><Relationship Id="rId360" Type="http://schemas.openxmlformats.org/officeDocument/2006/relationships/image" Target="media/image320.gif"/><Relationship Id="rId416" Type="http://schemas.openxmlformats.org/officeDocument/2006/relationships/image" Target="media/image361.wmf"/><Relationship Id="rId220" Type="http://schemas.openxmlformats.org/officeDocument/2006/relationships/image" Target="media/image187.png"/><Relationship Id="rId15" Type="http://schemas.openxmlformats.org/officeDocument/2006/relationships/image" Target="media/image8.wmf"/><Relationship Id="rId57" Type="http://schemas.openxmlformats.org/officeDocument/2006/relationships/image" Target="media/image35.png"/><Relationship Id="rId262" Type="http://schemas.openxmlformats.org/officeDocument/2006/relationships/image" Target="media/image229.png"/><Relationship Id="rId318" Type="http://schemas.openxmlformats.org/officeDocument/2006/relationships/oleObject" Target="embeddings/oleObject25.bin"/><Relationship Id="rId99" Type="http://schemas.openxmlformats.org/officeDocument/2006/relationships/image" Target="media/image77.png"/><Relationship Id="rId122" Type="http://schemas.openxmlformats.org/officeDocument/2006/relationships/image" Target="media/image94.png"/><Relationship Id="rId164" Type="http://schemas.openxmlformats.org/officeDocument/2006/relationships/image" Target="media/image135.png"/><Relationship Id="rId371" Type="http://schemas.openxmlformats.org/officeDocument/2006/relationships/image" Target="media/image331.gif"/><Relationship Id="rId427" Type="http://schemas.openxmlformats.org/officeDocument/2006/relationships/image" Target="media/image369.png"/><Relationship Id="rId26" Type="http://schemas.openxmlformats.org/officeDocument/2006/relationships/oleObject" Target="embeddings/oleObject5.bin"/><Relationship Id="rId231" Type="http://schemas.openxmlformats.org/officeDocument/2006/relationships/image" Target="media/image198.png"/><Relationship Id="rId273" Type="http://schemas.openxmlformats.org/officeDocument/2006/relationships/image" Target="media/image240.png"/><Relationship Id="rId329" Type="http://schemas.openxmlformats.org/officeDocument/2006/relationships/image" Target="media/image289.gif"/><Relationship Id="rId68" Type="http://schemas.openxmlformats.org/officeDocument/2006/relationships/image" Target="media/image46.png"/><Relationship Id="rId133" Type="http://schemas.openxmlformats.org/officeDocument/2006/relationships/image" Target="media/image105.png"/><Relationship Id="rId175" Type="http://schemas.openxmlformats.org/officeDocument/2006/relationships/image" Target="media/image1020.png"/><Relationship Id="rId340" Type="http://schemas.openxmlformats.org/officeDocument/2006/relationships/image" Target="media/image300.gif"/><Relationship Id="rId200" Type="http://schemas.openxmlformats.org/officeDocument/2006/relationships/image" Target="media/image167.png"/><Relationship Id="rId382" Type="http://schemas.openxmlformats.org/officeDocument/2006/relationships/image" Target="media/image342.png"/><Relationship Id="rId242" Type="http://schemas.openxmlformats.org/officeDocument/2006/relationships/image" Target="media/image209.png"/><Relationship Id="rId284" Type="http://schemas.openxmlformats.org/officeDocument/2006/relationships/image" Target="media/image251.gif"/><Relationship Id="rId37" Type="http://schemas.openxmlformats.org/officeDocument/2006/relationships/image" Target="media/image22.wmf"/><Relationship Id="rId79" Type="http://schemas.openxmlformats.org/officeDocument/2006/relationships/image" Target="media/image57.png"/><Relationship Id="rId102" Type="http://schemas.openxmlformats.org/officeDocument/2006/relationships/image" Target="media/image79.png"/><Relationship Id="rId144" Type="http://schemas.openxmlformats.org/officeDocument/2006/relationships/image" Target="media/image116.png"/><Relationship Id="rId90" Type="http://schemas.openxmlformats.org/officeDocument/2006/relationships/image" Target="media/image68.gif"/><Relationship Id="rId186" Type="http://schemas.openxmlformats.org/officeDocument/2006/relationships/image" Target="media/image153.png"/><Relationship Id="rId351" Type="http://schemas.openxmlformats.org/officeDocument/2006/relationships/image" Target="media/image311.gif"/><Relationship Id="rId393" Type="http://schemas.openxmlformats.org/officeDocument/2006/relationships/image" Target="media/image351.wmf"/><Relationship Id="rId407" Type="http://schemas.openxmlformats.org/officeDocument/2006/relationships/oleObject" Target="embeddings/oleObject38.bin"/><Relationship Id="rId211" Type="http://schemas.openxmlformats.org/officeDocument/2006/relationships/image" Target="media/image178.png"/><Relationship Id="rId253" Type="http://schemas.openxmlformats.org/officeDocument/2006/relationships/image" Target="media/image220.png"/><Relationship Id="rId295" Type="http://schemas.openxmlformats.org/officeDocument/2006/relationships/image" Target="media/image262.png"/><Relationship Id="rId309" Type="http://schemas.openxmlformats.org/officeDocument/2006/relationships/image" Target="media/image276.png"/><Relationship Id="rId48" Type="http://schemas.openxmlformats.org/officeDocument/2006/relationships/oleObject" Target="embeddings/oleObject16.bin"/><Relationship Id="rId113" Type="http://schemas.openxmlformats.org/officeDocument/2006/relationships/image" Target="media/image87.wmf"/><Relationship Id="rId320" Type="http://schemas.openxmlformats.org/officeDocument/2006/relationships/oleObject" Target="embeddings/oleObject26.bin"/><Relationship Id="rId155" Type="http://schemas.openxmlformats.org/officeDocument/2006/relationships/image" Target="media/image126.png"/><Relationship Id="rId197" Type="http://schemas.openxmlformats.org/officeDocument/2006/relationships/image" Target="media/image164.png"/><Relationship Id="rId362" Type="http://schemas.openxmlformats.org/officeDocument/2006/relationships/image" Target="media/image322.gif"/><Relationship Id="rId418" Type="http://schemas.openxmlformats.org/officeDocument/2006/relationships/image" Target="media/image362.wmf"/><Relationship Id="rId222" Type="http://schemas.openxmlformats.org/officeDocument/2006/relationships/image" Target="media/image189.png"/><Relationship Id="rId264" Type="http://schemas.openxmlformats.org/officeDocument/2006/relationships/image" Target="media/image231.png"/><Relationship Id="rId17" Type="http://schemas.openxmlformats.org/officeDocument/2006/relationships/image" Target="media/image9.wmf"/><Relationship Id="rId59" Type="http://schemas.openxmlformats.org/officeDocument/2006/relationships/image" Target="media/image37.png"/><Relationship Id="rId124" Type="http://schemas.openxmlformats.org/officeDocument/2006/relationships/image" Target="media/image96.png"/><Relationship Id="rId70" Type="http://schemas.openxmlformats.org/officeDocument/2006/relationships/image" Target="media/image48.png"/><Relationship Id="rId166" Type="http://schemas.openxmlformats.org/officeDocument/2006/relationships/image" Target="media/image137.png"/><Relationship Id="rId331" Type="http://schemas.openxmlformats.org/officeDocument/2006/relationships/image" Target="media/image291.gif"/><Relationship Id="rId373" Type="http://schemas.openxmlformats.org/officeDocument/2006/relationships/image" Target="media/image333.gif"/><Relationship Id="rId42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1AA9254-8C6E-4E11-BED0-B1B7EB1C8E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368</TotalTime>
  <Pages>15</Pages>
  <Words>10519</Words>
  <Characters>59961</Characters>
  <Application>Microsoft Office Word</Application>
  <DocSecurity>0</DocSecurity>
  <Lines>499</Lines>
  <Paragraphs>140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70340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Ксения Гринцевич</cp:lastModifiedBy>
  <cp:revision>36</cp:revision>
  <dcterms:created xsi:type="dcterms:W3CDTF">2021-06-19T16:48:00Z</dcterms:created>
  <dcterms:modified xsi:type="dcterms:W3CDTF">2022-05-08T12:35:00Z</dcterms:modified>
</cp:coreProperties>
</file>